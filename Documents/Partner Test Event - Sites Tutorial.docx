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9428E" w:rsidRPr="00C24E68" w:rsidRDefault="0029428E" w:rsidP="0064413F">
      <w:bookmarkStart w:id="0" w:name="_GoBack"/>
      <w:bookmarkEnd w:id="0"/>
    </w:p>
    <w:p w:rsidR="0029428E" w:rsidRPr="00C24E68" w:rsidRDefault="0029428E" w:rsidP="0029428E">
      <w:pPr>
        <w:jc w:val="center"/>
      </w:pPr>
      <w:r w:rsidRPr="00C24E68">
        <w:rPr>
          <w:noProof/>
          <w:lang w:bidi="he-IL"/>
        </w:rPr>
        <mc:AlternateContent>
          <mc:Choice Requires="wps">
            <w:drawing>
              <wp:anchor distT="0" distB="0" distL="114300" distR="114300" simplePos="0" relativeHeight="251661312" behindDoc="1" locked="0" layoutInCell="1" allowOverlap="1" wp14:anchorId="1849E916" wp14:editId="667FC057">
                <wp:simplePos x="0" y="0"/>
                <wp:positionH relativeFrom="column">
                  <wp:posOffset>0</wp:posOffset>
                </wp:positionH>
                <wp:positionV relativeFrom="paragraph">
                  <wp:posOffset>-228600</wp:posOffset>
                </wp:positionV>
                <wp:extent cx="6172200" cy="114300"/>
                <wp:effectExtent l="0" t="0" r="0" b="0"/>
                <wp:wrapNone/>
                <wp:docPr id="1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72200" cy="114300"/>
                        </a:xfrm>
                        <a:prstGeom prst="rect">
                          <a:avLst/>
                        </a:prstGeom>
                        <a:solidFill>
                          <a:srgbClr val="F0AB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6" style="position:absolute;margin-left:0;margin-top:-18pt;width:486pt;height: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" fillcolor="#f0ab00" stroked="f"/>
            </w:pict>
          </mc:Fallback>
        </mc:AlternateContent>
      </w:r>
      <w:r w:rsidRPr="00C24E68">
        <w:rPr>
          <w:noProof/>
          <w:lang w:bidi="he-IL"/>
        </w:rPr>
        <w:drawing>
          <wp:inline distT="0" distB="0" distL="0" distR="0" wp14:anchorId="4E02B128" wp14:editId="5853266B">
            <wp:extent cx="5597413" cy="36576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97413" cy="3657600"/>
                    </a:xfrm>
                    <a:prstGeom prst="rect">
                      <a:avLst/>
                    </a:prstGeom>
                    <a:noFill/>
                    <a:ln>
                      <a:noFill/>
                    </a:ln>
                  </pic:spPr>
                </pic:pic>
              </a:graphicData>
            </a:graphic>
          </wp:inline>
        </w:drawing>
      </w:r>
    </w:p>
    <w:p w:rsidR="0029428E" w:rsidRPr="00C24E68" w:rsidRDefault="00012A32" w:rsidP="0029428E">
      <w:r w:rsidRPr="00C24E68">
        <w:rPr>
          <w:noProof/>
          <w:lang w:bidi="he-IL"/>
        </w:rPr>
        <mc:AlternateContent>
          <mc:Choice Requires="wps">
            <w:drawing>
              <wp:anchor distT="0" distB="0" distL="114300" distR="114300" simplePos="0" relativeHeight="251663360" behindDoc="1" locked="0" layoutInCell="1" allowOverlap="1" wp14:anchorId="08F5BD60" wp14:editId="566ED1EF">
                <wp:simplePos x="0" y="0"/>
                <wp:positionH relativeFrom="column">
                  <wp:posOffset>0</wp:posOffset>
                </wp:positionH>
                <wp:positionV relativeFrom="paragraph">
                  <wp:posOffset>106680</wp:posOffset>
                </wp:positionV>
                <wp:extent cx="6172200" cy="114300"/>
                <wp:effectExtent l="0" t="0" r="0" b="0"/>
                <wp:wrapNone/>
                <wp:docPr id="2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72200" cy="114300"/>
                        </a:xfrm>
                        <a:prstGeom prst="rect">
                          <a:avLst/>
                        </a:prstGeom>
                        <a:solidFill>
                          <a:srgbClr val="F0AB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6" style="position:absolute;margin-left:0;margin-top:8.4pt;width:486pt;height:9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" fillcolor="#f0ab00" stroked="f"/>
            </w:pict>
          </mc:Fallback>
        </mc:AlternateContent>
      </w:r>
    </w:p>
    <w:p w:rsidR="00012A32" w:rsidRPr="00C24E68" w:rsidRDefault="00012A32" w:rsidP="00012A32"/>
    <w:p w:rsidR="0029428E" w:rsidRPr="00C24E68" w:rsidRDefault="0029428E" w:rsidP="0029428E"/>
    <w:p w:rsidR="0029428E" w:rsidRPr="00C24E68" w:rsidRDefault="00250D52" w:rsidP="00250D52">
      <w:pPr>
        <w:rPr>
          <w:b/>
          <w:bCs/>
          <w:sz w:val="40"/>
          <w:szCs w:val="40"/>
        </w:rPr>
      </w:pPr>
      <w:r w:rsidRPr="00C24E68">
        <w:rPr>
          <w:b/>
          <w:bCs/>
          <w:sz w:val="40"/>
          <w:szCs w:val="40"/>
        </w:rPr>
        <w:t>Experience SAP HANA Cloud Portal</w:t>
      </w:r>
    </w:p>
    <w:p w:rsidR="0029428E" w:rsidRPr="00C24E68" w:rsidRDefault="0029428E" w:rsidP="0029428E">
      <w:pPr>
        <w:rPr>
          <w:rFonts w:asciiTheme="minorBidi" w:hAnsiTheme="minorBidi" w:cstheme="minorBidi"/>
          <w:b/>
          <w:bCs/>
          <w:i/>
          <w:iCs/>
          <w:kern w:val="24"/>
          <w:szCs w:val="36"/>
        </w:rPr>
      </w:pPr>
    </w:p>
    <w:p w:rsidR="0029428E" w:rsidRPr="00C24E68" w:rsidRDefault="0099178A" w:rsidP="0029428E">
      <w:pPr>
        <w:rPr>
          <w:b/>
          <w:sz w:val="32"/>
          <w:szCs w:val="32"/>
        </w:rPr>
      </w:pPr>
      <w:r w:rsidRPr="00C24E68">
        <w:rPr>
          <w:rFonts w:asciiTheme="minorBidi" w:hAnsiTheme="minorBidi" w:cstheme="minorBidi"/>
          <w:b/>
          <w:bCs/>
          <w:kern w:val="24"/>
          <w:sz w:val="32"/>
          <w:szCs w:val="32"/>
        </w:rPr>
        <w:t>Create engaging business-driven sites t</w:t>
      </w:r>
      <w:r w:rsidR="000F5AF4">
        <w:rPr>
          <w:rFonts w:asciiTheme="minorBidi" w:hAnsiTheme="minorBidi" w:cstheme="minorBidi"/>
          <w:b/>
          <w:bCs/>
          <w:kern w:val="24"/>
          <w:sz w:val="32"/>
          <w:szCs w:val="32"/>
        </w:rPr>
        <w:t xml:space="preserve">hat leverage data from other </w:t>
      </w:r>
      <w:proofErr w:type="spellStart"/>
      <w:r w:rsidR="000F5AF4">
        <w:rPr>
          <w:rFonts w:asciiTheme="minorBidi" w:hAnsiTheme="minorBidi" w:cstheme="minorBidi"/>
          <w:b/>
          <w:bCs/>
          <w:kern w:val="24"/>
          <w:sz w:val="32"/>
          <w:szCs w:val="32"/>
        </w:rPr>
        <w:t>on-</w:t>
      </w:r>
      <w:r w:rsidRPr="00C24E68">
        <w:rPr>
          <w:rFonts w:asciiTheme="minorBidi" w:hAnsiTheme="minorBidi" w:cstheme="minorBidi"/>
          <w:b/>
          <w:bCs/>
          <w:kern w:val="24"/>
          <w:sz w:val="32"/>
          <w:szCs w:val="32"/>
        </w:rPr>
        <w:t>premise</w:t>
      </w:r>
      <w:proofErr w:type="spellEnd"/>
      <w:r w:rsidRPr="00C24E68">
        <w:rPr>
          <w:rFonts w:asciiTheme="minorBidi" w:hAnsiTheme="minorBidi" w:cstheme="minorBidi"/>
          <w:b/>
          <w:bCs/>
          <w:kern w:val="24"/>
          <w:sz w:val="32"/>
          <w:szCs w:val="32"/>
        </w:rPr>
        <w:t xml:space="preserve"> and cloud solutions</w:t>
      </w:r>
    </w:p>
    <w:p w:rsidR="0029428E" w:rsidRPr="00C24E68" w:rsidRDefault="0029428E" w:rsidP="0029428E">
      <w:pPr>
        <w:rPr>
          <w:rFonts w:cs="Arial"/>
          <w:b/>
        </w:rPr>
      </w:pPr>
    </w:p>
    <w:p w:rsidR="0029428E" w:rsidRPr="00C24E68" w:rsidRDefault="0029428E" w:rsidP="0029428E">
      <w:pPr>
        <w:rPr>
          <w:rFonts w:cs="Arial"/>
          <w:b/>
        </w:rPr>
      </w:pPr>
    </w:p>
    <w:p w:rsidR="0029428E" w:rsidRPr="00C24E68" w:rsidRDefault="0029428E" w:rsidP="0029428E">
      <w:pPr>
        <w:rPr>
          <w:rFonts w:cs="Arial"/>
          <w:b/>
        </w:rPr>
      </w:pPr>
    </w:p>
    <w:p w:rsidR="0029428E" w:rsidRPr="00C24E68" w:rsidRDefault="0029428E" w:rsidP="0029428E">
      <w:pPr>
        <w:rPr>
          <w:rFonts w:cs="Arial"/>
          <w:b/>
        </w:rPr>
        <w:sectPr w:rsidR="0029428E" w:rsidRPr="00C24E68" w:rsidSect="003379A9">
          <w:headerReference w:type="even" r:id="rId10"/>
          <w:headerReference w:type="default" r:id="rId11"/>
          <w:footerReference w:type="even" r:id="rId12"/>
          <w:footerReference w:type="default" r:id="rId13"/>
          <w:headerReference w:type="first" r:id="rId14"/>
          <w:footerReference w:type="first" r:id="rId15"/>
          <w:pgSz w:w="11907" w:h="16840" w:code="9"/>
          <w:pgMar w:top="1418" w:right="1134" w:bottom="1985" w:left="1134" w:header="851" w:footer="851" w:gutter="0"/>
          <w:cols w:space="708"/>
          <w:titlePg/>
          <w:docGrid w:linePitch="360"/>
        </w:sectPr>
      </w:pPr>
    </w:p>
    <w:p w:rsidR="0029428E" w:rsidRPr="00C24E68" w:rsidRDefault="00EC011A" w:rsidP="0029428E">
      <w:pPr>
        <w:pStyle w:val="TOC"/>
      </w:pPr>
      <w:r w:rsidRPr="00C24E68">
        <w:rPr>
          <w:noProof/>
          <w:lang w:bidi="he-IL"/>
        </w:rPr>
        <w:lastRenderedPageBreak/>
        <mc:AlternateContent>
          <mc:Choice Requires="wps">
            <w:drawing>
              <wp:anchor distT="0" distB="0" distL="114300" distR="114300" simplePos="0" relativeHeight="251659264" behindDoc="1" locked="0" layoutInCell="1" allowOverlap="1" wp14:anchorId="7478914B" wp14:editId="506AD16C">
                <wp:simplePos x="0" y="0"/>
                <wp:positionH relativeFrom="column">
                  <wp:posOffset>0</wp:posOffset>
                </wp:positionH>
                <wp:positionV relativeFrom="paragraph">
                  <wp:posOffset>375920</wp:posOffset>
                </wp:positionV>
                <wp:extent cx="6172200" cy="114300"/>
                <wp:effectExtent l="0" t="0" r="0" b="0"/>
                <wp:wrapNone/>
                <wp:docPr id="47"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72200" cy="114300"/>
                        </a:xfrm>
                        <a:prstGeom prst="rect">
                          <a:avLst/>
                        </a:prstGeom>
                        <a:solidFill>
                          <a:srgbClr val="F0AB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6" style="position:absolute;margin-left:0;margin-top:29.6pt;width:486pt;height: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" fillcolor="#f0ab00" stroked="f"/>
            </w:pict>
          </mc:Fallback>
        </mc:AlternateContent>
      </w:r>
      <w:r w:rsidR="0029428E" w:rsidRPr="00C24E68">
        <w:t>Table of ContentS</w:t>
      </w:r>
    </w:p>
    <w:p w:rsidR="0029428E" w:rsidRPr="00C24E68" w:rsidRDefault="0029428E" w:rsidP="0029428E"/>
    <w:p w:rsidR="00FD3129" w:rsidRDefault="0029428E">
      <w:pPr>
        <w:pStyle w:val="TOC1"/>
        <w:rPr>
          <w:rFonts w:asciiTheme="minorHAnsi" w:eastAsiaTheme="minorEastAsia" w:hAnsiTheme="minorHAnsi" w:cstheme="minorBidi"/>
          <w:b w:val="0"/>
          <w:caps w:val="0"/>
          <w:noProof/>
          <w:sz w:val="22"/>
          <w:lang w:val="en-US" w:bidi="he-IL"/>
        </w:rPr>
      </w:pPr>
      <w:r w:rsidRPr="00C24E68">
        <w:rPr>
          <w:lang w:val="en-US"/>
        </w:rPr>
        <w:fldChar w:fldCharType="begin"/>
      </w:r>
      <w:r w:rsidRPr="00C24E68">
        <w:rPr>
          <w:lang w:val="en-US"/>
        </w:rPr>
        <w:instrText xml:space="preserve"> TOC \o "1-4" \h \z \u </w:instrText>
      </w:r>
      <w:r w:rsidRPr="00C24E68">
        <w:rPr>
          <w:lang w:val="en-US"/>
        </w:rPr>
        <w:fldChar w:fldCharType="separate"/>
      </w:r>
      <w:hyperlink w:anchor="_Toc381885283" w:history="1">
        <w:r w:rsidR="00FD3129" w:rsidRPr="00276A2D">
          <w:rPr>
            <w:rStyle w:val="Hyperlink"/>
            <w:noProof/>
            <w:lang w:val="en-US"/>
          </w:rPr>
          <w:t>Welcome</w:t>
        </w:r>
        <w:r w:rsidR="00FD3129">
          <w:rPr>
            <w:noProof/>
            <w:webHidden/>
          </w:rPr>
          <w:tab/>
        </w:r>
        <w:r w:rsidR="00FD3129">
          <w:rPr>
            <w:noProof/>
            <w:webHidden/>
          </w:rPr>
          <w:fldChar w:fldCharType="begin"/>
        </w:r>
        <w:r w:rsidR="00FD3129">
          <w:rPr>
            <w:noProof/>
            <w:webHidden/>
          </w:rPr>
          <w:instrText xml:space="preserve"> PAGEREF _Toc381885283 \h </w:instrText>
        </w:r>
        <w:r w:rsidR="00FD3129">
          <w:rPr>
            <w:noProof/>
            <w:webHidden/>
          </w:rPr>
        </w:r>
        <w:r w:rsidR="00FD3129">
          <w:rPr>
            <w:noProof/>
            <w:webHidden/>
          </w:rPr>
          <w:fldChar w:fldCharType="separate"/>
        </w:r>
        <w:r w:rsidR="00FD3129">
          <w:rPr>
            <w:noProof/>
            <w:webHidden/>
          </w:rPr>
          <w:t>1</w:t>
        </w:r>
        <w:r w:rsidR="00FD3129">
          <w:rPr>
            <w:noProof/>
            <w:webHidden/>
          </w:rPr>
          <w:fldChar w:fldCharType="end"/>
        </w:r>
      </w:hyperlink>
    </w:p>
    <w:p w:rsidR="00FD3129" w:rsidRDefault="005B2F62">
      <w:pPr>
        <w:pStyle w:val="TOC1"/>
        <w:rPr>
          <w:rFonts w:asciiTheme="minorHAnsi" w:eastAsiaTheme="minorEastAsia" w:hAnsiTheme="minorHAnsi" w:cstheme="minorBidi"/>
          <w:b w:val="0"/>
          <w:caps w:val="0"/>
          <w:noProof/>
          <w:sz w:val="22"/>
          <w:lang w:val="en-US" w:bidi="he-IL"/>
        </w:rPr>
      </w:pPr>
      <w:hyperlink w:anchor="_Toc381885284" w:history="1">
        <w:r w:rsidR="00FD3129" w:rsidRPr="00276A2D">
          <w:rPr>
            <w:rStyle w:val="Hyperlink"/>
            <w:noProof/>
            <w:lang w:val="en-US"/>
          </w:rPr>
          <w:t>TUTORIAL Agenda</w:t>
        </w:r>
        <w:r w:rsidR="00FD3129">
          <w:rPr>
            <w:noProof/>
            <w:webHidden/>
          </w:rPr>
          <w:tab/>
        </w:r>
        <w:r w:rsidR="00FD3129">
          <w:rPr>
            <w:noProof/>
            <w:webHidden/>
          </w:rPr>
          <w:fldChar w:fldCharType="begin"/>
        </w:r>
        <w:r w:rsidR="00FD3129">
          <w:rPr>
            <w:noProof/>
            <w:webHidden/>
          </w:rPr>
          <w:instrText xml:space="preserve"> PAGEREF _Toc381885284 \h </w:instrText>
        </w:r>
        <w:r w:rsidR="00FD3129">
          <w:rPr>
            <w:noProof/>
            <w:webHidden/>
          </w:rPr>
        </w:r>
        <w:r w:rsidR="00FD3129">
          <w:rPr>
            <w:noProof/>
            <w:webHidden/>
          </w:rPr>
          <w:fldChar w:fldCharType="separate"/>
        </w:r>
        <w:r w:rsidR="00FD3129">
          <w:rPr>
            <w:noProof/>
            <w:webHidden/>
          </w:rPr>
          <w:t>1</w:t>
        </w:r>
        <w:r w:rsidR="00FD3129">
          <w:rPr>
            <w:noProof/>
            <w:webHidden/>
          </w:rPr>
          <w:fldChar w:fldCharType="end"/>
        </w:r>
      </w:hyperlink>
    </w:p>
    <w:p w:rsidR="00FD3129" w:rsidRDefault="005B2F62">
      <w:pPr>
        <w:pStyle w:val="TOC1"/>
        <w:rPr>
          <w:rFonts w:asciiTheme="minorHAnsi" w:eastAsiaTheme="minorEastAsia" w:hAnsiTheme="minorHAnsi" w:cstheme="minorBidi"/>
          <w:b w:val="0"/>
          <w:caps w:val="0"/>
          <w:noProof/>
          <w:sz w:val="22"/>
          <w:lang w:val="en-US" w:bidi="he-IL"/>
        </w:rPr>
      </w:pPr>
      <w:hyperlink w:anchor="_Toc381885285" w:history="1">
        <w:r w:rsidR="00FD3129" w:rsidRPr="00276A2D">
          <w:rPr>
            <w:rStyle w:val="Hyperlink"/>
            <w:noProof/>
            <w:lang w:val="en-US"/>
          </w:rPr>
          <w:t>Prerequisites</w:t>
        </w:r>
        <w:r w:rsidR="00FD3129">
          <w:rPr>
            <w:noProof/>
            <w:webHidden/>
          </w:rPr>
          <w:tab/>
        </w:r>
        <w:r w:rsidR="00FD3129">
          <w:rPr>
            <w:noProof/>
            <w:webHidden/>
          </w:rPr>
          <w:fldChar w:fldCharType="begin"/>
        </w:r>
        <w:r w:rsidR="00FD3129">
          <w:rPr>
            <w:noProof/>
            <w:webHidden/>
          </w:rPr>
          <w:instrText xml:space="preserve"> PAGEREF _Toc381885285 \h </w:instrText>
        </w:r>
        <w:r w:rsidR="00FD3129">
          <w:rPr>
            <w:noProof/>
            <w:webHidden/>
          </w:rPr>
        </w:r>
        <w:r w:rsidR="00FD3129">
          <w:rPr>
            <w:noProof/>
            <w:webHidden/>
          </w:rPr>
          <w:fldChar w:fldCharType="separate"/>
        </w:r>
        <w:r w:rsidR="00FD3129">
          <w:rPr>
            <w:noProof/>
            <w:webHidden/>
          </w:rPr>
          <w:t>1</w:t>
        </w:r>
        <w:r w:rsidR="00FD3129">
          <w:rPr>
            <w:noProof/>
            <w:webHidden/>
          </w:rPr>
          <w:fldChar w:fldCharType="end"/>
        </w:r>
      </w:hyperlink>
    </w:p>
    <w:p w:rsidR="00FD3129" w:rsidRDefault="005B2F62">
      <w:pPr>
        <w:pStyle w:val="TOC1"/>
        <w:rPr>
          <w:rFonts w:asciiTheme="minorHAnsi" w:eastAsiaTheme="minorEastAsia" w:hAnsiTheme="minorHAnsi" w:cstheme="minorBidi"/>
          <w:b w:val="0"/>
          <w:caps w:val="0"/>
          <w:noProof/>
          <w:sz w:val="22"/>
          <w:lang w:val="en-US" w:bidi="he-IL"/>
        </w:rPr>
      </w:pPr>
      <w:hyperlink w:anchor="_Toc381885286" w:history="1">
        <w:r w:rsidR="00FD3129" w:rsidRPr="00276A2D">
          <w:rPr>
            <w:rStyle w:val="Hyperlink"/>
            <w:noProof/>
            <w:lang w:val="en-US"/>
          </w:rPr>
          <w:t>Exercise 1: Setting up the Work Environment</w:t>
        </w:r>
        <w:r w:rsidR="00FD3129">
          <w:rPr>
            <w:noProof/>
            <w:webHidden/>
          </w:rPr>
          <w:tab/>
        </w:r>
        <w:r w:rsidR="00FD3129">
          <w:rPr>
            <w:noProof/>
            <w:webHidden/>
          </w:rPr>
          <w:fldChar w:fldCharType="begin"/>
        </w:r>
        <w:r w:rsidR="00FD3129">
          <w:rPr>
            <w:noProof/>
            <w:webHidden/>
          </w:rPr>
          <w:instrText xml:space="preserve"> PAGEREF _Toc381885286 \h </w:instrText>
        </w:r>
        <w:r w:rsidR="00FD3129">
          <w:rPr>
            <w:noProof/>
            <w:webHidden/>
          </w:rPr>
        </w:r>
        <w:r w:rsidR="00FD3129">
          <w:rPr>
            <w:noProof/>
            <w:webHidden/>
          </w:rPr>
          <w:fldChar w:fldCharType="separate"/>
        </w:r>
        <w:r w:rsidR="00FD3129">
          <w:rPr>
            <w:noProof/>
            <w:webHidden/>
          </w:rPr>
          <w:t>2</w:t>
        </w:r>
        <w:r w:rsidR="00FD3129">
          <w:rPr>
            <w:noProof/>
            <w:webHidden/>
          </w:rPr>
          <w:fldChar w:fldCharType="end"/>
        </w:r>
      </w:hyperlink>
    </w:p>
    <w:p w:rsidR="00FD3129" w:rsidRDefault="005B2F62">
      <w:pPr>
        <w:pStyle w:val="TOC2"/>
        <w:rPr>
          <w:rFonts w:asciiTheme="minorHAnsi" w:hAnsiTheme="minorHAnsi"/>
          <w:noProof/>
          <w:sz w:val="22"/>
          <w:szCs w:val="22"/>
        </w:rPr>
      </w:pPr>
      <w:hyperlink w:anchor="_Toc381885287" w:history="1">
        <w:r w:rsidR="00FD3129" w:rsidRPr="00276A2D">
          <w:rPr>
            <w:rStyle w:val="Hyperlink"/>
            <w:noProof/>
            <w:lang w:bidi="ar-SA"/>
          </w:rPr>
          <w:t>Set up your environment</w:t>
        </w:r>
        <w:r w:rsidR="00FD3129">
          <w:rPr>
            <w:noProof/>
            <w:webHidden/>
          </w:rPr>
          <w:tab/>
        </w:r>
        <w:r w:rsidR="00FD3129">
          <w:rPr>
            <w:noProof/>
            <w:webHidden/>
          </w:rPr>
          <w:fldChar w:fldCharType="begin"/>
        </w:r>
        <w:r w:rsidR="00FD3129">
          <w:rPr>
            <w:noProof/>
            <w:webHidden/>
          </w:rPr>
          <w:instrText xml:space="preserve"> PAGEREF _Toc381885287 \h </w:instrText>
        </w:r>
        <w:r w:rsidR="00FD3129">
          <w:rPr>
            <w:noProof/>
            <w:webHidden/>
          </w:rPr>
        </w:r>
        <w:r w:rsidR="00FD3129">
          <w:rPr>
            <w:noProof/>
            <w:webHidden/>
          </w:rPr>
          <w:fldChar w:fldCharType="separate"/>
        </w:r>
        <w:r w:rsidR="00FD3129">
          <w:rPr>
            <w:noProof/>
            <w:webHidden/>
          </w:rPr>
          <w:t>2</w:t>
        </w:r>
        <w:r w:rsidR="00FD3129">
          <w:rPr>
            <w:noProof/>
            <w:webHidden/>
          </w:rPr>
          <w:fldChar w:fldCharType="end"/>
        </w:r>
      </w:hyperlink>
    </w:p>
    <w:p w:rsidR="00FD3129" w:rsidRDefault="005B2F62">
      <w:pPr>
        <w:pStyle w:val="TOC2"/>
        <w:rPr>
          <w:rFonts w:asciiTheme="minorHAnsi" w:hAnsiTheme="minorHAnsi"/>
          <w:noProof/>
          <w:sz w:val="22"/>
          <w:szCs w:val="22"/>
        </w:rPr>
      </w:pPr>
      <w:hyperlink w:anchor="_Toc381885288" w:history="1">
        <w:r w:rsidR="00FD3129" w:rsidRPr="00276A2D">
          <w:rPr>
            <w:rStyle w:val="Hyperlink"/>
            <w:noProof/>
            <w:lang w:bidi="ar-SA"/>
          </w:rPr>
          <w:t>Access your trial account</w:t>
        </w:r>
        <w:r w:rsidR="00FD3129">
          <w:rPr>
            <w:noProof/>
            <w:webHidden/>
          </w:rPr>
          <w:tab/>
        </w:r>
        <w:r w:rsidR="00FD3129">
          <w:rPr>
            <w:noProof/>
            <w:webHidden/>
          </w:rPr>
          <w:fldChar w:fldCharType="begin"/>
        </w:r>
        <w:r w:rsidR="00FD3129">
          <w:rPr>
            <w:noProof/>
            <w:webHidden/>
          </w:rPr>
          <w:instrText xml:space="preserve"> PAGEREF _Toc381885288 \h </w:instrText>
        </w:r>
        <w:r w:rsidR="00FD3129">
          <w:rPr>
            <w:noProof/>
            <w:webHidden/>
          </w:rPr>
        </w:r>
        <w:r w:rsidR="00FD3129">
          <w:rPr>
            <w:noProof/>
            <w:webHidden/>
          </w:rPr>
          <w:fldChar w:fldCharType="separate"/>
        </w:r>
        <w:r w:rsidR="00FD3129">
          <w:rPr>
            <w:noProof/>
            <w:webHidden/>
          </w:rPr>
          <w:t>2</w:t>
        </w:r>
        <w:r w:rsidR="00FD3129">
          <w:rPr>
            <w:noProof/>
            <w:webHidden/>
          </w:rPr>
          <w:fldChar w:fldCharType="end"/>
        </w:r>
      </w:hyperlink>
    </w:p>
    <w:p w:rsidR="00FD3129" w:rsidRDefault="005B2F62">
      <w:pPr>
        <w:pStyle w:val="TOC2"/>
        <w:rPr>
          <w:rFonts w:asciiTheme="minorHAnsi" w:hAnsiTheme="minorHAnsi"/>
          <w:noProof/>
          <w:sz w:val="22"/>
          <w:szCs w:val="22"/>
        </w:rPr>
      </w:pPr>
      <w:hyperlink w:anchor="_Toc381885289" w:history="1">
        <w:r w:rsidR="00FD3129" w:rsidRPr="00276A2D">
          <w:rPr>
            <w:rStyle w:val="Hyperlink"/>
            <w:noProof/>
            <w:lang w:bidi="ar-SA"/>
          </w:rPr>
          <w:t>Start Eclipse</w:t>
        </w:r>
        <w:r w:rsidR="00FD3129">
          <w:rPr>
            <w:noProof/>
            <w:webHidden/>
          </w:rPr>
          <w:tab/>
        </w:r>
        <w:r w:rsidR="00FD3129">
          <w:rPr>
            <w:noProof/>
            <w:webHidden/>
          </w:rPr>
          <w:fldChar w:fldCharType="begin"/>
        </w:r>
        <w:r w:rsidR="00FD3129">
          <w:rPr>
            <w:noProof/>
            <w:webHidden/>
          </w:rPr>
          <w:instrText xml:space="preserve"> PAGEREF _Toc381885289 \h </w:instrText>
        </w:r>
        <w:r w:rsidR="00FD3129">
          <w:rPr>
            <w:noProof/>
            <w:webHidden/>
          </w:rPr>
        </w:r>
        <w:r w:rsidR="00FD3129">
          <w:rPr>
            <w:noProof/>
            <w:webHidden/>
          </w:rPr>
          <w:fldChar w:fldCharType="separate"/>
        </w:r>
        <w:r w:rsidR="00FD3129">
          <w:rPr>
            <w:noProof/>
            <w:webHidden/>
          </w:rPr>
          <w:t>2</w:t>
        </w:r>
        <w:r w:rsidR="00FD3129">
          <w:rPr>
            <w:noProof/>
            <w:webHidden/>
          </w:rPr>
          <w:fldChar w:fldCharType="end"/>
        </w:r>
      </w:hyperlink>
    </w:p>
    <w:p w:rsidR="00FD3129" w:rsidRDefault="005B2F62">
      <w:pPr>
        <w:pStyle w:val="TOC2"/>
        <w:rPr>
          <w:rFonts w:asciiTheme="minorHAnsi" w:hAnsiTheme="minorHAnsi"/>
          <w:noProof/>
          <w:sz w:val="22"/>
          <w:szCs w:val="22"/>
        </w:rPr>
      </w:pPr>
      <w:hyperlink w:anchor="_Toc381885290" w:history="1">
        <w:r w:rsidR="00FD3129" w:rsidRPr="00276A2D">
          <w:rPr>
            <w:rStyle w:val="Hyperlink"/>
            <w:noProof/>
            <w:lang w:bidi="ar-SA"/>
          </w:rPr>
          <w:t>Verify your environment</w:t>
        </w:r>
        <w:r w:rsidR="00FD3129">
          <w:rPr>
            <w:noProof/>
            <w:webHidden/>
          </w:rPr>
          <w:tab/>
        </w:r>
        <w:r w:rsidR="00FD3129">
          <w:rPr>
            <w:noProof/>
            <w:webHidden/>
          </w:rPr>
          <w:fldChar w:fldCharType="begin"/>
        </w:r>
        <w:r w:rsidR="00FD3129">
          <w:rPr>
            <w:noProof/>
            <w:webHidden/>
          </w:rPr>
          <w:instrText xml:space="preserve"> PAGEREF _Toc381885290 \h </w:instrText>
        </w:r>
        <w:r w:rsidR="00FD3129">
          <w:rPr>
            <w:noProof/>
            <w:webHidden/>
          </w:rPr>
        </w:r>
        <w:r w:rsidR="00FD3129">
          <w:rPr>
            <w:noProof/>
            <w:webHidden/>
          </w:rPr>
          <w:fldChar w:fldCharType="separate"/>
        </w:r>
        <w:r w:rsidR="00FD3129">
          <w:rPr>
            <w:noProof/>
            <w:webHidden/>
          </w:rPr>
          <w:t>3</w:t>
        </w:r>
        <w:r w:rsidR="00FD3129">
          <w:rPr>
            <w:noProof/>
            <w:webHidden/>
          </w:rPr>
          <w:fldChar w:fldCharType="end"/>
        </w:r>
      </w:hyperlink>
    </w:p>
    <w:p w:rsidR="00FD3129" w:rsidRDefault="005B2F62">
      <w:pPr>
        <w:pStyle w:val="TOC2"/>
        <w:rPr>
          <w:rFonts w:asciiTheme="minorHAnsi" w:hAnsiTheme="minorHAnsi"/>
          <w:noProof/>
          <w:sz w:val="22"/>
          <w:szCs w:val="22"/>
        </w:rPr>
      </w:pPr>
      <w:hyperlink w:anchor="_Toc381885291" w:history="1">
        <w:r w:rsidR="00FD3129" w:rsidRPr="00276A2D">
          <w:rPr>
            <w:rStyle w:val="Hyperlink"/>
            <w:noProof/>
            <w:lang w:bidi="ar-SA"/>
          </w:rPr>
          <w:t>Verify Eclipse proxy settings</w:t>
        </w:r>
        <w:r w:rsidR="00FD3129">
          <w:rPr>
            <w:noProof/>
            <w:webHidden/>
          </w:rPr>
          <w:tab/>
        </w:r>
        <w:r w:rsidR="00FD3129">
          <w:rPr>
            <w:noProof/>
            <w:webHidden/>
          </w:rPr>
          <w:fldChar w:fldCharType="begin"/>
        </w:r>
        <w:r w:rsidR="00FD3129">
          <w:rPr>
            <w:noProof/>
            <w:webHidden/>
          </w:rPr>
          <w:instrText xml:space="preserve"> PAGEREF _Toc381885291 \h </w:instrText>
        </w:r>
        <w:r w:rsidR="00FD3129">
          <w:rPr>
            <w:noProof/>
            <w:webHidden/>
          </w:rPr>
        </w:r>
        <w:r w:rsidR="00FD3129">
          <w:rPr>
            <w:noProof/>
            <w:webHidden/>
          </w:rPr>
          <w:fldChar w:fldCharType="separate"/>
        </w:r>
        <w:r w:rsidR="00FD3129">
          <w:rPr>
            <w:noProof/>
            <w:webHidden/>
          </w:rPr>
          <w:t>3</w:t>
        </w:r>
        <w:r w:rsidR="00FD3129">
          <w:rPr>
            <w:noProof/>
            <w:webHidden/>
          </w:rPr>
          <w:fldChar w:fldCharType="end"/>
        </w:r>
      </w:hyperlink>
    </w:p>
    <w:p w:rsidR="00FD3129" w:rsidRDefault="005B2F62">
      <w:pPr>
        <w:pStyle w:val="TOC2"/>
        <w:rPr>
          <w:rFonts w:asciiTheme="minorHAnsi" w:hAnsiTheme="minorHAnsi"/>
          <w:noProof/>
          <w:sz w:val="22"/>
          <w:szCs w:val="22"/>
        </w:rPr>
      </w:pPr>
      <w:hyperlink w:anchor="_Toc381885292" w:history="1">
        <w:r w:rsidR="00FD3129" w:rsidRPr="00276A2D">
          <w:rPr>
            <w:rStyle w:val="Hyperlink"/>
            <w:noProof/>
            <w:lang w:bidi="ar-SA"/>
          </w:rPr>
          <w:t>Verify target runtime settings</w:t>
        </w:r>
        <w:r w:rsidR="00FD3129">
          <w:rPr>
            <w:noProof/>
            <w:webHidden/>
          </w:rPr>
          <w:tab/>
        </w:r>
        <w:r w:rsidR="00FD3129">
          <w:rPr>
            <w:noProof/>
            <w:webHidden/>
          </w:rPr>
          <w:fldChar w:fldCharType="begin"/>
        </w:r>
        <w:r w:rsidR="00FD3129">
          <w:rPr>
            <w:noProof/>
            <w:webHidden/>
          </w:rPr>
          <w:instrText xml:space="preserve"> PAGEREF _Toc381885292 \h </w:instrText>
        </w:r>
        <w:r w:rsidR="00FD3129">
          <w:rPr>
            <w:noProof/>
            <w:webHidden/>
          </w:rPr>
        </w:r>
        <w:r w:rsidR="00FD3129">
          <w:rPr>
            <w:noProof/>
            <w:webHidden/>
          </w:rPr>
          <w:fldChar w:fldCharType="separate"/>
        </w:r>
        <w:r w:rsidR="00FD3129">
          <w:rPr>
            <w:noProof/>
            <w:webHidden/>
          </w:rPr>
          <w:t>4</w:t>
        </w:r>
        <w:r w:rsidR="00FD3129">
          <w:rPr>
            <w:noProof/>
            <w:webHidden/>
          </w:rPr>
          <w:fldChar w:fldCharType="end"/>
        </w:r>
      </w:hyperlink>
    </w:p>
    <w:p w:rsidR="00FD3129" w:rsidRDefault="005B2F62">
      <w:pPr>
        <w:pStyle w:val="TOC2"/>
        <w:rPr>
          <w:rFonts w:asciiTheme="minorHAnsi" w:hAnsiTheme="minorHAnsi"/>
          <w:noProof/>
          <w:sz w:val="22"/>
          <w:szCs w:val="22"/>
        </w:rPr>
      </w:pPr>
      <w:hyperlink w:anchor="_Toc381885293" w:history="1">
        <w:r w:rsidR="00FD3129" w:rsidRPr="00276A2D">
          <w:rPr>
            <w:rStyle w:val="Hyperlink"/>
            <w:noProof/>
            <w:lang w:bidi="ar-SA"/>
          </w:rPr>
          <w:t>Verify HANA Cloud server settings</w:t>
        </w:r>
        <w:r w:rsidR="00FD3129">
          <w:rPr>
            <w:noProof/>
            <w:webHidden/>
          </w:rPr>
          <w:tab/>
        </w:r>
        <w:r w:rsidR="00FD3129">
          <w:rPr>
            <w:noProof/>
            <w:webHidden/>
          </w:rPr>
          <w:fldChar w:fldCharType="begin"/>
        </w:r>
        <w:r w:rsidR="00FD3129">
          <w:rPr>
            <w:noProof/>
            <w:webHidden/>
          </w:rPr>
          <w:instrText xml:space="preserve"> PAGEREF _Toc381885293 \h </w:instrText>
        </w:r>
        <w:r w:rsidR="00FD3129">
          <w:rPr>
            <w:noProof/>
            <w:webHidden/>
          </w:rPr>
        </w:r>
        <w:r w:rsidR="00FD3129">
          <w:rPr>
            <w:noProof/>
            <w:webHidden/>
          </w:rPr>
          <w:fldChar w:fldCharType="separate"/>
        </w:r>
        <w:r w:rsidR="00FD3129">
          <w:rPr>
            <w:noProof/>
            <w:webHidden/>
          </w:rPr>
          <w:t>5</w:t>
        </w:r>
        <w:r w:rsidR="00FD3129">
          <w:rPr>
            <w:noProof/>
            <w:webHidden/>
          </w:rPr>
          <w:fldChar w:fldCharType="end"/>
        </w:r>
      </w:hyperlink>
    </w:p>
    <w:p w:rsidR="00FD3129" w:rsidRDefault="005B2F62">
      <w:pPr>
        <w:pStyle w:val="TOC2"/>
        <w:rPr>
          <w:rFonts w:asciiTheme="minorHAnsi" w:hAnsiTheme="minorHAnsi"/>
          <w:noProof/>
          <w:sz w:val="22"/>
          <w:szCs w:val="22"/>
        </w:rPr>
      </w:pPr>
      <w:hyperlink w:anchor="_Toc381885294" w:history="1">
        <w:r w:rsidR="00FD3129" w:rsidRPr="00276A2D">
          <w:rPr>
            <w:rStyle w:val="Hyperlink"/>
            <w:noProof/>
            <w:lang w:bidi="ar-SA"/>
          </w:rPr>
          <w:t>Deploy a Public Destination</w:t>
        </w:r>
        <w:r w:rsidR="00FD3129">
          <w:rPr>
            <w:noProof/>
            <w:webHidden/>
          </w:rPr>
          <w:tab/>
        </w:r>
        <w:r w:rsidR="00FD3129">
          <w:rPr>
            <w:noProof/>
            <w:webHidden/>
          </w:rPr>
          <w:fldChar w:fldCharType="begin"/>
        </w:r>
        <w:r w:rsidR="00FD3129">
          <w:rPr>
            <w:noProof/>
            <w:webHidden/>
          </w:rPr>
          <w:instrText xml:space="preserve"> PAGEREF _Toc381885294 \h </w:instrText>
        </w:r>
        <w:r w:rsidR="00FD3129">
          <w:rPr>
            <w:noProof/>
            <w:webHidden/>
          </w:rPr>
        </w:r>
        <w:r w:rsidR="00FD3129">
          <w:rPr>
            <w:noProof/>
            <w:webHidden/>
          </w:rPr>
          <w:fldChar w:fldCharType="separate"/>
        </w:r>
        <w:r w:rsidR="00FD3129">
          <w:rPr>
            <w:noProof/>
            <w:webHidden/>
          </w:rPr>
          <w:t>6</w:t>
        </w:r>
        <w:r w:rsidR="00FD3129">
          <w:rPr>
            <w:noProof/>
            <w:webHidden/>
          </w:rPr>
          <w:fldChar w:fldCharType="end"/>
        </w:r>
      </w:hyperlink>
    </w:p>
    <w:p w:rsidR="00FD3129" w:rsidRDefault="005B2F62">
      <w:pPr>
        <w:pStyle w:val="TOC2"/>
        <w:rPr>
          <w:rFonts w:asciiTheme="minorHAnsi" w:hAnsiTheme="minorHAnsi"/>
          <w:noProof/>
          <w:sz w:val="22"/>
          <w:szCs w:val="22"/>
        </w:rPr>
      </w:pPr>
      <w:hyperlink w:anchor="_Toc381885295" w:history="1">
        <w:r w:rsidR="00FD3129" w:rsidRPr="00276A2D">
          <w:rPr>
            <w:rStyle w:val="Hyperlink"/>
            <w:noProof/>
            <w:lang w:bidi="ar-SA"/>
          </w:rPr>
          <w:t>Configure proxy settings</w:t>
        </w:r>
        <w:r w:rsidR="00FD3129">
          <w:rPr>
            <w:noProof/>
            <w:webHidden/>
          </w:rPr>
          <w:tab/>
        </w:r>
        <w:r w:rsidR="00FD3129">
          <w:rPr>
            <w:noProof/>
            <w:webHidden/>
          </w:rPr>
          <w:fldChar w:fldCharType="begin"/>
        </w:r>
        <w:r w:rsidR="00FD3129">
          <w:rPr>
            <w:noProof/>
            <w:webHidden/>
          </w:rPr>
          <w:instrText xml:space="preserve"> PAGEREF _Toc381885295 \h </w:instrText>
        </w:r>
        <w:r w:rsidR="00FD3129">
          <w:rPr>
            <w:noProof/>
            <w:webHidden/>
          </w:rPr>
        </w:r>
        <w:r w:rsidR="00FD3129">
          <w:rPr>
            <w:noProof/>
            <w:webHidden/>
          </w:rPr>
          <w:fldChar w:fldCharType="separate"/>
        </w:r>
        <w:r w:rsidR="00FD3129">
          <w:rPr>
            <w:noProof/>
            <w:webHidden/>
          </w:rPr>
          <w:t>6</w:t>
        </w:r>
        <w:r w:rsidR="00FD3129">
          <w:rPr>
            <w:noProof/>
            <w:webHidden/>
          </w:rPr>
          <w:fldChar w:fldCharType="end"/>
        </w:r>
      </w:hyperlink>
    </w:p>
    <w:p w:rsidR="00FD3129" w:rsidRDefault="005B2F62">
      <w:pPr>
        <w:pStyle w:val="TOC2"/>
        <w:rPr>
          <w:rFonts w:asciiTheme="minorHAnsi" w:hAnsiTheme="minorHAnsi"/>
          <w:noProof/>
          <w:sz w:val="22"/>
          <w:szCs w:val="22"/>
        </w:rPr>
      </w:pPr>
      <w:hyperlink w:anchor="_Toc381885296" w:history="1">
        <w:r w:rsidR="00FD3129" w:rsidRPr="00276A2D">
          <w:rPr>
            <w:rStyle w:val="Hyperlink"/>
            <w:noProof/>
            <w:lang w:bidi="ar-SA"/>
          </w:rPr>
          <w:t>Deploy the destination for the CRM back end</w:t>
        </w:r>
        <w:r w:rsidR="00FD3129">
          <w:rPr>
            <w:noProof/>
            <w:webHidden/>
          </w:rPr>
          <w:tab/>
        </w:r>
        <w:r w:rsidR="00FD3129">
          <w:rPr>
            <w:noProof/>
            <w:webHidden/>
          </w:rPr>
          <w:fldChar w:fldCharType="begin"/>
        </w:r>
        <w:r w:rsidR="00FD3129">
          <w:rPr>
            <w:noProof/>
            <w:webHidden/>
          </w:rPr>
          <w:instrText xml:space="preserve"> PAGEREF _Toc381885296 \h </w:instrText>
        </w:r>
        <w:r w:rsidR="00FD3129">
          <w:rPr>
            <w:noProof/>
            <w:webHidden/>
          </w:rPr>
        </w:r>
        <w:r w:rsidR="00FD3129">
          <w:rPr>
            <w:noProof/>
            <w:webHidden/>
          </w:rPr>
          <w:fldChar w:fldCharType="separate"/>
        </w:r>
        <w:r w:rsidR="00FD3129">
          <w:rPr>
            <w:noProof/>
            <w:webHidden/>
          </w:rPr>
          <w:t>6</w:t>
        </w:r>
        <w:r w:rsidR="00FD3129">
          <w:rPr>
            <w:noProof/>
            <w:webHidden/>
          </w:rPr>
          <w:fldChar w:fldCharType="end"/>
        </w:r>
      </w:hyperlink>
    </w:p>
    <w:p w:rsidR="00FD3129" w:rsidRDefault="005B2F62">
      <w:pPr>
        <w:pStyle w:val="TOC2"/>
        <w:rPr>
          <w:rFonts w:asciiTheme="minorHAnsi" w:hAnsiTheme="minorHAnsi"/>
          <w:noProof/>
          <w:sz w:val="22"/>
          <w:szCs w:val="22"/>
        </w:rPr>
      </w:pPr>
      <w:hyperlink w:anchor="_Toc381885297" w:history="1">
        <w:r w:rsidR="00FD3129" w:rsidRPr="00276A2D">
          <w:rPr>
            <w:rStyle w:val="Hyperlink"/>
            <w:noProof/>
            <w:lang w:bidi="ar-SA"/>
          </w:rPr>
          <w:t>Deploy the destination for the Google API server</w:t>
        </w:r>
        <w:r w:rsidR="00FD3129">
          <w:rPr>
            <w:noProof/>
            <w:webHidden/>
          </w:rPr>
          <w:tab/>
        </w:r>
        <w:r w:rsidR="00FD3129">
          <w:rPr>
            <w:noProof/>
            <w:webHidden/>
          </w:rPr>
          <w:fldChar w:fldCharType="begin"/>
        </w:r>
        <w:r w:rsidR="00FD3129">
          <w:rPr>
            <w:noProof/>
            <w:webHidden/>
          </w:rPr>
          <w:instrText xml:space="preserve"> PAGEREF _Toc381885297 \h </w:instrText>
        </w:r>
        <w:r w:rsidR="00FD3129">
          <w:rPr>
            <w:noProof/>
            <w:webHidden/>
          </w:rPr>
        </w:r>
        <w:r w:rsidR="00FD3129">
          <w:rPr>
            <w:noProof/>
            <w:webHidden/>
          </w:rPr>
          <w:fldChar w:fldCharType="separate"/>
        </w:r>
        <w:r w:rsidR="00FD3129">
          <w:rPr>
            <w:noProof/>
            <w:webHidden/>
          </w:rPr>
          <w:t>7</w:t>
        </w:r>
        <w:r w:rsidR="00FD3129">
          <w:rPr>
            <w:noProof/>
            <w:webHidden/>
          </w:rPr>
          <w:fldChar w:fldCharType="end"/>
        </w:r>
      </w:hyperlink>
    </w:p>
    <w:p w:rsidR="00FD3129" w:rsidRDefault="005B2F62">
      <w:pPr>
        <w:pStyle w:val="TOC2"/>
        <w:rPr>
          <w:rFonts w:asciiTheme="minorHAnsi" w:hAnsiTheme="minorHAnsi"/>
          <w:noProof/>
          <w:sz w:val="22"/>
          <w:szCs w:val="22"/>
        </w:rPr>
      </w:pPr>
      <w:hyperlink w:anchor="_Toc381885298" w:history="1">
        <w:r w:rsidR="00FD3129" w:rsidRPr="00276A2D">
          <w:rPr>
            <w:rStyle w:val="Hyperlink"/>
            <w:noProof/>
            <w:lang w:eastAsia="de-DE" w:bidi="ar-SA"/>
          </w:rPr>
          <w:t>Get the source code</w:t>
        </w:r>
        <w:r w:rsidR="00FD3129">
          <w:rPr>
            <w:noProof/>
            <w:webHidden/>
          </w:rPr>
          <w:tab/>
        </w:r>
        <w:r w:rsidR="00FD3129">
          <w:rPr>
            <w:noProof/>
            <w:webHidden/>
          </w:rPr>
          <w:fldChar w:fldCharType="begin"/>
        </w:r>
        <w:r w:rsidR="00FD3129">
          <w:rPr>
            <w:noProof/>
            <w:webHidden/>
          </w:rPr>
          <w:instrText xml:space="preserve"> PAGEREF _Toc381885298 \h </w:instrText>
        </w:r>
        <w:r w:rsidR="00FD3129">
          <w:rPr>
            <w:noProof/>
            <w:webHidden/>
          </w:rPr>
        </w:r>
        <w:r w:rsidR="00FD3129">
          <w:rPr>
            <w:noProof/>
            <w:webHidden/>
          </w:rPr>
          <w:fldChar w:fldCharType="separate"/>
        </w:r>
        <w:r w:rsidR="00FD3129">
          <w:rPr>
            <w:noProof/>
            <w:webHidden/>
          </w:rPr>
          <w:t>7</w:t>
        </w:r>
        <w:r w:rsidR="00FD3129">
          <w:rPr>
            <w:noProof/>
            <w:webHidden/>
          </w:rPr>
          <w:fldChar w:fldCharType="end"/>
        </w:r>
      </w:hyperlink>
    </w:p>
    <w:p w:rsidR="00FD3129" w:rsidRDefault="005B2F62">
      <w:pPr>
        <w:pStyle w:val="TOC2"/>
        <w:rPr>
          <w:rFonts w:asciiTheme="minorHAnsi" w:hAnsiTheme="minorHAnsi"/>
          <w:noProof/>
          <w:sz w:val="22"/>
          <w:szCs w:val="22"/>
        </w:rPr>
      </w:pPr>
      <w:hyperlink w:anchor="_Toc381885299" w:history="1">
        <w:r w:rsidR="00FD3129" w:rsidRPr="00276A2D">
          <w:rPr>
            <w:rStyle w:val="Hyperlink"/>
            <w:noProof/>
            <w:lang w:bidi="ar-SA"/>
          </w:rPr>
          <w:t>Import the source code into Eclipse</w:t>
        </w:r>
        <w:r w:rsidR="00FD3129">
          <w:rPr>
            <w:noProof/>
            <w:webHidden/>
          </w:rPr>
          <w:tab/>
        </w:r>
        <w:r w:rsidR="00FD3129">
          <w:rPr>
            <w:noProof/>
            <w:webHidden/>
          </w:rPr>
          <w:fldChar w:fldCharType="begin"/>
        </w:r>
        <w:r w:rsidR="00FD3129">
          <w:rPr>
            <w:noProof/>
            <w:webHidden/>
          </w:rPr>
          <w:instrText xml:space="preserve"> PAGEREF _Toc381885299 \h </w:instrText>
        </w:r>
        <w:r w:rsidR="00FD3129">
          <w:rPr>
            <w:noProof/>
            <w:webHidden/>
          </w:rPr>
        </w:r>
        <w:r w:rsidR="00FD3129">
          <w:rPr>
            <w:noProof/>
            <w:webHidden/>
          </w:rPr>
          <w:fldChar w:fldCharType="separate"/>
        </w:r>
        <w:r w:rsidR="00FD3129">
          <w:rPr>
            <w:noProof/>
            <w:webHidden/>
          </w:rPr>
          <w:t>8</w:t>
        </w:r>
        <w:r w:rsidR="00FD3129">
          <w:rPr>
            <w:noProof/>
            <w:webHidden/>
          </w:rPr>
          <w:fldChar w:fldCharType="end"/>
        </w:r>
      </w:hyperlink>
    </w:p>
    <w:p w:rsidR="00FD3129" w:rsidRDefault="005B2F62">
      <w:pPr>
        <w:pStyle w:val="TOC2"/>
        <w:rPr>
          <w:rFonts w:asciiTheme="minorHAnsi" w:hAnsiTheme="minorHAnsi"/>
          <w:noProof/>
          <w:sz w:val="22"/>
          <w:szCs w:val="22"/>
        </w:rPr>
      </w:pPr>
      <w:hyperlink w:anchor="_Toc381885300" w:history="1">
        <w:r w:rsidR="00FD3129" w:rsidRPr="00276A2D">
          <w:rPr>
            <w:rStyle w:val="Hyperlink"/>
            <w:noProof/>
            <w:lang w:bidi="ar-SA"/>
          </w:rPr>
          <w:t>Note: Associating the project with the HANA Cloud target runtime</w:t>
        </w:r>
        <w:r w:rsidR="00FD3129">
          <w:rPr>
            <w:noProof/>
            <w:webHidden/>
          </w:rPr>
          <w:tab/>
        </w:r>
        <w:r w:rsidR="00FD3129">
          <w:rPr>
            <w:noProof/>
            <w:webHidden/>
          </w:rPr>
          <w:fldChar w:fldCharType="begin"/>
        </w:r>
        <w:r w:rsidR="00FD3129">
          <w:rPr>
            <w:noProof/>
            <w:webHidden/>
          </w:rPr>
          <w:instrText xml:space="preserve"> PAGEREF _Toc381885300 \h </w:instrText>
        </w:r>
        <w:r w:rsidR="00FD3129">
          <w:rPr>
            <w:noProof/>
            <w:webHidden/>
          </w:rPr>
        </w:r>
        <w:r w:rsidR="00FD3129">
          <w:rPr>
            <w:noProof/>
            <w:webHidden/>
          </w:rPr>
          <w:fldChar w:fldCharType="separate"/>
        </w:r>
        <w:r w:rsidR="00FD3129">
          <w:rPr>
            <w:noProof/>
            <w:webHidden/>
          </w:rPr>
          <w:t>9</w:t>
        </w:r>
        <w:r w:rsidR="00FD3129">
          <w:rPr>
            <w:noProof/>
            <w:webHidden/>
          </w:rPr>
          <w:fldChar w:fldCharType="end"/>
        </w:r>
      </w:hyperlink>
    </w:p>
    <w:p w:rsidR="00FD3129" w:rsidRDefault="005B2F62">
      <w:pPr>
        <w:pStyle w:val="TOC2"/>
        <w:rPr>
          <w:rFonts w:asciiTheme="minorHAnsi" w:hAnsiTheme="minorHAnsi"/>
          <w:noProof/>
          <w:sz w:val="22"/>
          <w:szCs w:val="22"/>
        </w:rPr>
      </w:pPr>
      <w:hyperlink w:anchor="_Toc381885301" w:history="1">
        <w:r w:rsidR="00FD3129" w:rsidRPr="00276A2D">
          <w:rPr>
            <w:rStyle w:val="Hyperlink"/>
            <w:noProof/>
            <w:lang w:bidi="ar-SA"/>
          </w:rPr>
          <w:t>View the AtomicContent project tree</w:t>
        </w:r>
        <w:r w:rsidR="00FD3129">
          <w:rPr>
            <w:noProof/>
            <w:webHidden/>
          </w:rPr>
          <w:tab/>
        </w:r>
        <w:r w:rsidR="00FD3129">
          <w:rPr>
            <w:noProof/>
            <w:webHidden/>
          </w:rPr>
          <w:fldChar w:fldCharType="begin"/>
        </w:r>
        <w:r w:rsidR="00FD3129">
          <w:rPr>
            <w:noProof/>
            <w:webHidden/>
          </w:rPr>
          <w:instrText xml:space="preserve"> PAGEREF _Toc381885301 \h </w:instrText>
        </w:r>
        <w:r w:rsidR="00FD3129">
          <w:rPr>
            <w:noProof/>
            <w:webHidden/>
          </w:rPr>
        </w:r>
        <w:r w:rsidR="00FD3129">
          <w:rPr>
            <w:noProof/>
            <w:webHidden/>
          </w:rPr>
          <w:fldChar w:fldCharType="separate"/>
        </w:r>
        <w:r w:rsidR="00FD3129">
          <w:rPr>
            <w:noProof/>
            <w:webHidden/>
          </w:rPr>
          <w:t>9</w:t>
        </w:r>
        <w:r w:rsidR="00FD3129">
          <w:rPr>
            <w:noProof/>
            <w:webHidden/>
          </w:rPr>
          <w:fldChar w:fldCharType="end"/>
        </w:r>
      </w:hyperlink>
    </w:p>
    <w:p w:rsidR="00FD3129" w:rsidRDefault="005B2F62">
      <w:pPr>
        <w:pStyle w:val="TOC1"/>
        <w:rPr>
          <w:rFonts w:asciiTheme="minorHAnsi" w:eastAsiaTheme="minorEastAsia" w:hAnsiTheme="minorHAnsi" w:cstheme="minorBidi"/>
          <w:b w:val="0"/>
          <w:caps w:val="0"/>
          <w:noProof/>
          <w:sz w:val="22"/>
          <w:lang w:val="en-US" w:bidi="he-IL"/>
        </w:rPr>
      </w:pPr>
      <w:hyperlink w:anchor="_Toc381885302" w:history="1">
        <w:r w:rsidR="00FD3129" w:rsidRPr="00276A2D">
          <w:rPr>
            <w:rStyle w:val="Hyperlink"/>
            <w:noProof/>
            <w:lang w:val="en-US"/>
          </w:rPr>
          <w:t>Exercise 2: Creating Opensocial widgets</w:t>
        </w:r>
        <w:r w:rsidR="00FD3129">
          <w:rPr>
            <w:noProof/>
            <w:webHidden/>
          </w:rPr>
          <w:tab/>
        </w:r>
        <w:r w:rsidR="00FD3129">
          <w:rPr>
            <w:noProof/>
            <w:webHidden/>
          </w:rPr>
          <w:fldChar w:fldCharType="begin"/>
        </w:r>
        <w:r w:rsidR="00FD3129">
          <w:rPr>
            <w:noProof/>
            <w:webHidden/>
          </w:rPr>
          <w:instrText xml:space="preserve"> PAGEREF _Toc381885302 \h </w:instrText>
        </w:r>
        <w:r w:rsidR="00FD3129">
          <w:rPr>
            <w:noProof/>
            <w:webHidden/>
          </w:rPr>
        </w:r>
        <w:r w:rsidR="00FD3129">
          <w:rPr>
            <w:noProof/>
            <w:webHidden/>
          </w:rPr>
          <w:fldChar w:fldCharType="separate"/>
        </w:r>
        <w:r w:rsidR="00FD3129">
          <w:rPr>
            <w:noProof/>
            <w:webHidden/>
          </w:rPr>
          <w:t>11</w:t>
        </w:r>
        <w:r w:rsidR="00FD3129">
          <w:rPr>
            <w:noProof/>
            <w:webHidden/>
          </w:rPr>
          <w:fldChar w:fldCharType="end"/>
        </w:r>
      </w:hyperlink>
    </w:p>
    <w:p w:rsidR="00FD3129" w:rsidRDefault="005B2F62">
      <w:pPr>
        <w:pStyle w:val="TOC2"/>
        <w:rPr>
          <w:rFonts w:asciiTheme="minorHAnsi" w:hAnsiTheme="minorHAnsi"/>
          <w:noProof/>
          <w:sz w:val="22"/>
          <w:szCs w:val="22"/>
        </w:rPr>
      </w:pPr>
      <w:hyperlink w:anchor="_Toc381885303" w:history="1">
        <w:r w:rsidR="00FD3129" w:rsidRPr="00276A2D">
          <w:rPr>
            <w:rStyle w:val="Hyperlink"/>
            <w:noProof/>
            <w:lang w:bidi="ar-SA"/>
          </w:rPr>
          <w:t>Create the widgets for the Venues page</w:t>
        </w:r>
        <w:r w:rsidR="00FD3129">
          <w:rPr>
            <w:noProof/>
            <w:webHidden/>
          </w:rPr>
          <w:tab/>
        </w:r>
        <w:r w:rsidR="00FD3129">
          <w:rPr>
            <w:noProof/>
            <w:webHidden/>
          </w:rPr>
          <w:fldChar w:fldCharType="begin"/>
        </w:r>
        <w:r w:rsidR="00FD3129">
          <w:rPr>
            <w:noProof/>
            <w:webHidden/>
          </w:rPr>
          <w:instrText xml:space="preserve"> PAGEREF _Toc381885303 \h </w:instrText>
        </w:r>
        <w:r w:rsidR="00FD3129">
          <w:rPr>
            <w:noProof/>
            <w:webHidden/>
          </w:rPr>
        </w:r>
        <w:r w:rsidR="00FD3129">
          <w:rPr>
            <w:noProof/>
            <w:webHidden/>
          </w:rPr>
          <w:fldChar w:fldCharType="separate"/>
        </w:r>
        <w:r w:rsidR="00FD3129">
          <w:rPr>
            <w:noProof/>
            <w:webHidden/>
          </w:rPr>
          <w:t>11</w:t>
        </w:r>
        <w:r w:rsidR="00FD3129">
          <w:rPr>
            <w:noProof/>
            <w:webHidden/>
          </w:rPr>
          <w:fldChar w:fldCharType="end"/>
        </w:r>
      </w:hyperlink>
    </w:p>
    <w:p w:rsidR="00FD3129" w:rsidRDefault="005B2F62">
      <w:pPr>
        <w:pStyle w:val="TOC2"/>
        <w:rPr>
          <w:rFonts w:asciiTheme="minorHAnsi" w:hAnsiTheme="minorHAnsi"/>
          <w:noProof/>
          <w:sz w:val="22"/>
          <w:szCs w:val="22"/>
        </w:rPr>
      </w:pPr>
      <w:hyperlink w:anchor="_Toc381885304" w:history="1">
        <w:r w:rsidR="00FD3129" w:rsidRPr="00276A2D">
          <w:rPr>
            <w:rStyle w:val="Hyperlink"/>
            <w:noProof/>
            <w:lang w:bidi="ar-SA"/>
          </w:rPr>
          <w:t>Create the Venue List widget (the publisher)</w:t>
        </w:r>
        <w:r w:rsidR="00FD3129">
          <w:rPr>
            <w:noProof/>
            <w:webHidden/>
          </w:rPr>
          <w:tab/>
        </w:r>
        <w:r w:rsidR="00FD3129">
          <w:rPr>
            <w:noProof/>
            <w:webHidden/>
          </w:rPr>
          <w:fldChar w:fldCharType="begin"/>
        </w:r>
        <w:r w:rsidR="00FD3129">
          <w:rPr>
            <w:noProof/>
            <w:webHidden/>
          </w:rPr>
          <w:instrText xml:space="preserve"> PAGEREF _Toc381885304 \h </w:instrText>
        </w:r>
        <w:r w:rsidR="00FD3129">
          <w:rPr>
            <w:noProof/>
            <w:webHidden/>
          </w:rPr>
        </w:r>
        <w:r w:rsidR="00FD3129">
          <w:rPr>
            <w:noProof/>
            <w:webHidden/>
          </w:rPr>
          <w:fldChar w:fldCharType="separate"/>
        </w:r>
        <w:r w:rsidR="00FD3129">
          <w:rPr>
            <w:noProof/>
            <w:webHidden/>
          </w:rPr>
          <w:t>12</w:t>
        </w:r>
        <w:r w:rsidR="00FD3129">
          <w:rPr>
            <w:noProof/>
            <w:webHidden/>
          </w:rPr>
          <w:fldChar w:fldCharType="end"/>
        </w:r>
      </w:hyperlink>
    </w:p>
    <w:p w:rsidR="00FD3129" w:rsidRDefault="005B2F62">
      <w:pPr>
        <w:pStyle w:val="TOC2"/>
        <w:rPr>
          <w:rFonts w:asciiTheme="minorHAnsi" w:hAnsiTheme="minorHAnsi"/>
          <w:noProof/>
          <w:sz w:val="22"/>
          <w:szCs w:val="22"/>
        </w:rPr>
      </w:pPr>
      <w:hyperlink w:anchor="_Toc381885305" w:history="1">
        <w:r w:rsidR="00FD3129" w:rsidRPr="00276A2D">
          <w:rPr>
            <w:rStyle w:val="Hyperlink"/>
            <w:noProof/>
            <w:lang w:bidi="ar-SA"/>
          </w:rPr>
          <w:t>Include image resources</w:t>
        </w:r>
        <w:r w:rsidR="00FD3129">
          <w:rPr>
            <w:noProof/>
            <w:webHidden/>
          </w:rPr>
          <w:tab/>
        </w:r>
        <w:r w:rsidR="00FD3129">
          <w:rPr>
            <w:noProof/>
            <w:webHidden/>
          </w:rPr>
          <w:fldChar w:fldCharType="begin"/>
        </w:r>
        <w:r w:rsidR="00FD3129">
          <w:rPr>
            <w:noProof/>
            <w:webHidden/>
          </w:rPr>
          <w:instrText xml:space="preserve"> PAGEREF _Toc381885305 \h </w:instrText>
        </w:r>
        <w:r w:rsidR="00FD3129">
          <w:rPr>
            <w:noProof/>
            <w:webHidden/>
          </w:rPr>
        </w:r>
        <w:r w:rsidR="00FD3129">
          <w:rPr>
            <w:noProof/>
            <w:webHidden/>
          </w:rPr>
          <w:fldChar w:fldCharType="separate"/>
        </w:r>
        <w:r w:rsidR="00FD3129">
          <w:rPr>
            <w:noProof/>
            <w:webHidden/>
          </w:rPr>
          <w:t>16</w:t>
        </w:r>
        <w:r w:rsidR="00FD3129">
          <w:rPr>
            <w:noProof/>
            <w:webHidden/>
          </w:rPr>
          <w:fldChar w:fldCharType="end"/>
        </w:r>
      </w:hyperlink>
    </w:p>
    <w:p w:rsidR="00FD3129" w:rsidRDefault="005B2F62">
      <w:pPr>
        <w:pStyle w:val="TOC2"/>
        <w:rPr>
          <w:rFonts w:asciiTheme="minorHAnsi" w:hAnsiTheme="minorHAnsi"/>
          <w:noProof/>
          <w:sz w:val="22"/>
          <w:szCs w:val="22"/>
        </w:rPr>
      </w:pPr>
      <w:hyperlink w:anchor="_Toc381885306" w:history="1">
        <w:r w:rsidR="00FD3129" w:rsidRPr="00276A2D">
          <w:rPr>
            <w:rStyle w:val="Hyperlink"/>
            <w:noProof/>
            <w:lang w:bidi="ar-SA"/>
          </w:rPr>
          <w:t>Create the spec XML of the widget</w:t>
        </w:r>
        <w:r w:rsidR="00FD3129">
          <w:rPr>
            <w:noProof/>
            <w:webHidden/>
          </w:rPr>
          <w:tab/>
        </w:r>
        <w:r w:rsidR="00FD3129">
          <w:rPr>
            <w:noProof/>
            <w:webHidden/>
          </w:rPr>
          <w:fldChar w:fldCharType="begin"/>
        </w:r>
        <w:r w:rsidR="00FD3129">
          <w:rPr>
            <w:noProof/>
            <w:webHidden/>
          </w:rPr>
          <w:instrText xml:space="preserve"> PAGEREF _Toc381885306 \h </w:instrText>
        </w:r>
        <w:r w:rsidR="00FD3129">
          <w:rPr>
            <w:noProof/>
            <w:webHidden/>
          </w:rPr>
        </w:r>
        <w:r w:rsidR="00FD3129">
          <w:rPr>
            <w:noProof/>
            <w:webHidden/>
          </w:rPr>
          <w:fldChar w:fldCharType="separate"/>
        </w:r>
        <w:r w:rsidR="00FD3129">
          <w:rPr>
            <w:noProof/>
            <w:webHidden/>
          </w:rPr>
          <w:t>16</w:t>
        </w:r>
        <w:r w:rsidR="00FD3129">
          <w:rPr>
            <w:noProof/>
            <w:webHidden/>
          </w:rPr>
          <w:fldChar w:fldCharType="end"/>
        </w:r>
      </w:hyperlink>
    </w:p>
    <w:p w:rsidR="00FD3129" w:rsidRDefault="005B2F62">
      <w:pPr>
        <w:pStyle w:val="TOC2"/>
        <w:rPr>
          <w:rFonts w:asciiTheme="minorHAnsi" w:hAnsiTheme="minorHAnsi"/>
          <w:noProof/>
          <w:sz w:val="22"/>
          <w:szCs w:val="22"/>
        </w:rPr>
      </w:pPr>
      <w:hyperlink w:anchor="_Toc381885307" w:history="1">
        <w:r w:rsidR="00FD3129" w:rsidRPr="00276A2D">
          <w:rPr>
            <w:rStyle w:val="Hyperlink"/>
            <w:noProof/>
            <w:lang w:bidi="ar-SA"/>
          </w:rPr>
          <w:t>Create the Venues Map widget (the subscriber)</w:t>
        </w:r>
        <w:r w:rsidR="00FD3129">
          <w:rPr>
            <w:noProof/>
            <w:webHidden/>
          </w:rPr>
          <w:tab/>
        </w:r>
        <w:r w:rsidR="00FD3129">
          <w:rPr>
            <w:noProof/>
            <w:webHidden/>
          </w:rPr>
          <w:fldChar w:fldCharType="begin"/>
        </w:r>
        <w:r w:rsidR="00FD3129">
          <w:rPr>
            <w:noProof/>
            <w:webHidden/>
          </w:rPr>
          <w:instrText xml:space="preserve"> PAGEREF _Toc381885307 \h </w:instrText>
        </w:r>
        <w:r w:rsidR="00FD3129">
          <w:rPr>
            <w:noProof/>
            <w:webHidden/>
          </w:rPr>
        </w:r>
        <w:r w:rsidR="00FD3129">
          <w:rPr>
            <w:noProof/>
            <w:webHidden/>
          </w:rPr>
          <w:fldChar w:fldCharType="separate"/>
        </w:r>
        <w:r w:rsidR="00FD3129">
          <w:rPr>
            <w:noProof/>
            <w:webHidden/>
          </w:rPr>
          <w:t>16</w:t>
        </w:r>
        <w:r w:rsidR="00FD3129">
          <w:rPr>
            <w:noProof/>
            <w:webHidden/>
          </w:rPr>
          <w:fldChar w:fldCharType="end"/>
        </w:r>
      </w:hyperlink>
    </w:p>
    <w:p w:rsidR="00FD3129" w:rsidRDefault="005B2F62">
      <w:pPr>
        <w:pStyle w:val="TOC2"/>
        <w:rPr>
          <w:rFonts w:asciiTheme="minorHAnsi" w:hAnsiTheme="minorHAnsi"/>
          <w:noProof/>
          <w:sz w:val="22"/>
          <w:szCs w:val="22"/>
        </w:rPr>
      </w:pPr>
      <w:hyperlink w:anchor="_Toc381885308" w:history="1">
        <w:r w:rsidR="00FD3129" w:rsidRPr="00276A2D">
          <w:rPr>
            <w:rStyle w:val="Hyperlink"/>
            <w:noProof/>
            <w:lang w:bidi="ar-SA"/>
          </w:rPr>
          <w:t>Create a new folder</w:t>
        </w:r>
        <w:r w:rsidR="00FD3129">
          <w:rPr>
            <w:noProof/>
            <w:webHidden/>
          </w:rPr>
          <w:tab/>
        </w:r>
        <w:r w:rsidR="00FD3129">
          <w:rPr>
            <w:noProof/>
            <w:webHidden/>
          </w:rPr>
          <w:fldChar w:fldCharType="begin"/>
        </w:r>
        <w:r w:rsidR="00FD3129">
          <w:rPr>
            <w:noProof/>
            <w:webHidden/>
          </w:rPr>
          <w:instrText xml:space="preserve"> PAGEREF _Toc381885308 \h </w:instrText>
        </w:r>
        <w:r w:rsidR="00FD3129">
          <w:rPr>
            <w:noProof/>
            <w:webHidden/>
          </w:rPr>
        </w:r>
        <w:r w:rsidR="00FD3129">
          <w:rPr>
            <w:noProof/>
            <w:webHidden/>
          </w:rPr>
          <w:fldChar w:fldCharType="separate"/>
        </w:r>
        <w:r w:rsidR="00FD3129">
          <w:rPr>
            <w:noProof/>
            <w:webHidden/>
          </w:rPr>
          <w:t>16</w:t>
        </w:r>
        <w:r w:rsidR="00FD3129">
          <w:rPr>
            <w:noProof/>
            <w:webHidden/>
          </w:rPr>
          <w:fldChar w:fldCharType="end"/>
        </w:r>
      </w:hyperlink>
    </w:p>
    <w:p w:rsidR="00FD3129" w:rsidRDefault="005B2F62">
      <w:pPr>
        <w:pStyle w:val="TOC2"/>
        <w:rPr>
          <w:rFonts w:asciiTheme="minorHAnsi" w:hAnsiTheme="minorHAnsi"/>
          <w:noProof/>
          <w:sz w:val="22"/>
          <w:szCs w:val="22"/>
        </w:rPr>
      </w:pPr>
      <w:hyperlink w:anchor="_Toc381885309" w:history="1">
        <w:r w:rsidR="00FD3129" w:rsidRPr="00276A2D">
          <w:rPr>
            <w:rStyle w:val="Hyperlink"/>
            <w:noProof/>
            <w:lang w:bidi="ar-SA"/>
          </w:rPr>
          <w:t>Create a new JavaScript file</w:t>
        </w:r>
        <w:r w:rsidR="00FD3129">
          <w:rPr>
            <w:noProof/>
            <w:webHidden/>
          </w:rPr>
          <w:tab/>
        </w:r>
        <w:r w:rsidR="00FD3129">
          <w:rPr>
            <w:noProof/>
            <w:webHidden/>
          </w:rPr>
          <w:fldChar w:fldCharType="begin"/>
        </w:r>
        <w:r w:rsidR="00FD3129">
          <w:rPr>
            <w:noProof/>
            <w:webHidden/>
          </w:rPr>
          <w:instrText xml:space="preserve"> PAGEREF _Toc381885309 \h </w:instrText>
        </w:r>
        <w:r w:rsidR="00FD3129">
          <w:rPr>
            <w:noProof/>
            <w:webHidden/>
          </w:rPr>
        </w:r>
        <w:r w:rsidR="00FD3129">
          <w:rPr>
            <w:noProof/>
            <w:webHidden/>
          </w:rPr>
          <w:fldChar w:fldCharType="separate"/>
        </w:r>
        <w:r w:rsidR="00FD3129">
          <w:rPr>
            <w:noProof/>
            <w:webHidden/>
          </w:rPr>
          <w:t>16</w:t>
        </w:r>
        <w:r w:rsidR="00FD3129">
          <w:rPr>
            <w:noProof/>
            <w:webHidden/>
          </w:rPr>
          <w:fldChar w:fldCharType="end"/>
        </w:r>
      </w:hyperlink>
    </w:p>
    <w:p w:rsidR="00FD3129" w:rsidRDefault="005B2F62">
      <w:pPr>
        <w:pStyle w:val="TOC2"/>
        <w:rPr>
          <w:rFonts w:asciiTheme="minorHAnsi" w:hAnsiTheme="minorHAnsi"/>
          <w:noProof/>
          <w:sz w:val="22"/>
          <w:szCs w:val="22"/>
        </w:rPr>
      </w:pPr>
      <w:hyperlink w:anchor="_Toc381885310" w:history="1">
        <w:r w:rsidR="00FD3129" w:rsidRPr="00276A2D">
          <w:rPr>
            <w:rStyle w:val="Hyperlink"/>
            <w:noProof/>
            <w:lang w:bidi="ar-SA"/>
          </w:rPr>
          <w:t>Append the code for using the sap-context feature</w:t>
        </w:r>
        <w:r w:rsidR="00FD3129">
          <w:rPr>
            <w:noProof/>
            <w:webHidden/>
          </w:rPr>
          <w:tab/>
        </w:r>
        <w:r w:rsidR="00FD3129">
          <w:rPr>
            <w:noProof/>
            <w:webHidden/>
          </w:rPr>
          <w:fldChar w:fldCharType="begin"/>
        </w:r>
        <w:r w:rsidR="00FD3129">
          <w:rPr>
            <w:noProof/>
            <w:webHidden/>
          </w:rPr>
          <w:instrText xml:space="preserve"> PAGEREF _Toc381885310 \h </w:instrText>
        </w:r>
        <w:r w:rsidR="00FD3129">
          <w:rPr>
            <w:noProof/>
            <w:webHidden/>
          </w:rPr>
        </w:r>
        <w:r w:rsidR="00FD3129">
          <w:rPr>
            <w:noProof/>
            <w:webHidden/>
          </w:rPr>
          <w:fldChar w:fldCharType="separate"/>
        </w:r>
        <w:r w:rsidR="00FD3129">
          <w:rPr>
            <w:noProof/>
            <w:webHidden/>
          </w:rPr>
          <w:t>17</w:t>
        </w:r>
        <w:r w:rsidR="00FD3129">
          <w:rPr>
            <w:noProof/>
            <w:webHidden/>
          </w:rPr>
          <w:fldChar w:fldCharType="end"/>
        </w:r>
      </w:hyperlink>
    </w:p>
    <w:p w:rsidR="00FD3129" w:rsidRDefault="005B2F62">
      <w:pPr>
        <w:pStyle w:val="TOC2"/>
        <w:rPr>
          <w:rFonts w:asciiTheme="minorHAnsi" w:hAnsiTheme="minorHAnsi"/>
          <w:noProof/>
          <w:sz w:val="22"/>
          <w:szCs w:val="22"/>
        </w:rPr>
      </w:pPr>
      <w:hyperlink w:anchor="_Toc381885311" w:history="1">
        <w:r w:rsidR="00FD3129" w:rsidRPr="00276A2D">
          <w:rPr>
            <w:rStyle w:val="Hyperlink"/>
            <w:noProof/>
            <w:lang w:bidi="ar-SA"/>
          </w:rPr>
          <w:t>Create a new HTML file</w:t>
        </w:r>
        <w:r w:rsidR="00FD3129">
          <w:rPr>
            <w:noProof/>
            <w:webHidden/>
          </w:rPr>
          <w:tab/>
        </w:r>
        <w:r w:rsidR="00FD3129">
          <w:rPr>
            <w:noProof/>
            <w:webHidden/>
          </w:rPr>
          <w:fldChar w:fldCharType="begin"/>
        </w:r>
        <w:r w:rsidR="00FD3129">
          <w:rPr>
            <w:noProof/>
            <w:webHidden/>
          </w:rPr>
          <w:instrText xml:space="preserve"> PAGEREF _Toc381885311 \h </w:instrText>
        </w:r>
        <w:r w:rsidR="00FD3129">
          <w:rPr>
            <w:noProof/>
            <w:webHidden/>
          </w:rPr>
        </w:r>
        <w:r w:rsidR="00FD3129">
          <w:rPr>
            <w:noProof/>
            <w:webHidden/>
          </w:rPr>
          <w:fldChar w:fldCharType="separate"/>
        </w:r>
        <w:r w:rsidR="00FD3129">
          <w:rPr>
            <w:noProof/>
            <w:webHidden/>
          </w:rPr>
          <w:t>18</w:t>
        </w:r>
        <w:r w:rsidR="00FD3129">
          <w:rPr>
            <w:noProof/>
            <w:webHidden/>
          </w:rPr>
          <w:fldChar w:fldCharType="end"/>
        </w:r>
      </w:hyperlink>
    </w:p>
    <w:p w:rsidR="00FD3129" w:rsidRDefault="005B2F62">
      <w:pPr>
        <w:pStyle w:val="TOC2"/>
        <w:rPr>
          <w:rFonts w:asciiTheme="minorHAnsi" w:hAnsiTheme="minorHAnsi"/>
          <w:noProof/>
          <w:sz w:val="22"/>
          <w:szCs w:val="22"/>
        </w:rPr>
      </w:pPr>
      <w:hyperlink w:anchor="_Toc381885312" w:history="1">
        <w:r w:rsidR="00FD3129" w:rsidRPr="00276A2D">
          <w:rPr>
            <w:rStyle w:val="Hyperlink"/>
            <w:noProof/>
            <w:lang w:bidi="ar-SA"/>
          </w:rPr>
          <w:t>Create a new CSS file</w:t>
        </w:r>
        <w:r w:rsidR="00FD3129">
          <w:rPr>
            <w:noProof/>
            <w:webHidden/>
          </w:rPr>
          <w:tab/>
        </w:r>
        <w:r w:rsidR="00FD3129">
          <w:rPr>
            <w:noProof/>
            <w:webHidden/>
          </w:rPr>
          <w:fldChar w:fldCharType="begin"/>
        </w:r>
        <w:r w:rsidR="00FD3129">
          <w:rPr>
            <w:noProof/>
            <w:webHidden/>
          </w:rPr>
          <w:instrText xml:space="preserve"> PAGEREF _Toc381885312 \h </w:instrText>
        </w:r>
        <w:r w:rsidR="00FD3129">
          <w:rPr>
            <w:noProof/>
            <w:webHidden/>
          </w:rPr>
        </w:r>
        <w:r w:rsidR="00FD3129">
          <w:rPr>
            <w:noProof/>
            <w:webHidden/>
          </w:rPr>
          <w:fldChar w:fldCharType="separate"/>
        </w:r>
        <w:r w:rsidR="00FD3129">
          <w:rPr>
            <w:noProof/>
            <w:webHidden/>
          </w:rPr>
          <w:t>18</w:t>
        </w:r>
        <w:r w:rsidR="00FD3129">
          <w:rPr>
            <w:noProof/>
            <w:webHidden/>
          </w:rPr>
          <w:fldChar w:fldCharType="end"/>
        </w:r>
      </w:hyperlink>
    </w:p>
    <w:p w:rsidR="00FD3129" w:rsidRDefault="005B2F62">
      <w:pPr>
        <w:pStyle w:val="TOC2"/>
        <w:rPr>
          <w:rFonts w:asciiTheme="minorHAnsi" w:hAnsiTheme="minorHAnsi"/>
          <w:noProof/>
          <w:sz w:val="22"/>
          <w:szCs w:val="22"/>
        </w:rPr>
      </w:pPr>
      <w:hyperlink w:anchor="_Toc381885313" w:history="1">
        <w:r w:rsidR="00FD3129" w:rsidRPr="00276A2D">
          <w:rPr>
            <w:rStyle w:val="Hyperlink"/>
            <w:noProof/>
            <w:lang w:bidi="ar-SA"/>
          </w:rPr>
          <w:t>Create the spec XML of the widget</w:t>
        </w:r>
        <w:r w:rsidR="00FD3129">
          <w:rPr>
            <w:noProof/>
            <w:webHidden/>
          </w:rPr>
          <w:tab/>
        </w:r>
        <w:r w:rsidR="00FD3129">
          <w:rPr>
            <w:noProof/>
            <w:webHidden/>
          </w:rPr>
          <w:fldChar w:fldCharType="begin"/>
        </w:r>
        <w:r w:rsidR="00FD3129">
          <w:rPr>
            <w:noProof/>
            <w:webHidden/>
          </w:rPr>
          <w:instrText xml:space="preserve"> PAGEREF _Toc381885313 \h </w:instrText>
        </w:r>
        <w:r w:rsidR="00FD3129">
          <w:rPr>
            <w:noProof/>
            <w:webHidden/>
          </w:rPr>
        </w:r>
        <w:r w:rsidR="00FD3129">
          <w:rPr>
            <w:noProof/>
            <w:webHidden/>
          </w:rPr>
          <w:fldChar w:fldCharType="separate"/>
        </w:r>
        <w:r w:rsidR="00FD3129">
          <w:rPr>
            <w:noProof/>
            <w:webHidden/>
          </w:rPr>
          <w:t>19</w:t>
        </w:r>
        <w:r w:rsidR="00FD3129">
          <w:rPr>
            <w:noProof/>
            <w:webHidden/>
          </w:rPr>
          <w:fldChar w:fldCharType="end"/>
        </w:r>
      </w:hyperlink>
    </w:p>
    <w:p w:rsidR="00FD3129" w:rsidRDefault="005B2F62">
      <w:pPr>
        <w:pStyle w:val="TOC2"/>
        <w:rPr>
          <w:rFonts w:asciiTheme="minorHAnsi" w:hAnsiTheme="minorHAnsi"/>
          <w:noProof/>
          <w:sz w:val="22"/>
          <w:szCs w:val="22"/>
        </w:rPr>
      </w:pPr>
      <w:hyperlink w:anchor="_Toc381885314" w:history="1">
        <w:r w:rsidR="00FD3129" w:rsidRPr="00276A2D">
          <w:rPr>
            <w:rStyle w:val="Hyperlink"/>
            <w:noProof/>
            <w:lang w:bidi="ar-SA"/>
          </w:rPr>
          <w:t xml:space="preserve">Review the </w:t>
        </w:r>
        <w:r w:rsidR="00FD3129" w:rsidRPr="00276A2D">
          <w:rPr>
            <w:rStyle w:val="Hyperlink"/>
            <w:i/>
            <w:iCs/>
            <w:noProof/>
            <w:lang w:bidi="ar-SA"/>
          </w:rPr>
          <w:t>Registration Form</w:t>
        </w:r>
        <w:r w:rsidR="00FD3129" w:rsidRPr="00276A2D">
          <w:rPr>
            <w:rStyle w:val="Hyperlink"/>
            <w:noProof/>
            <w:lang w:bidi="ar-SA"/>
          </w:rPr>
          <w:t xml:space="preserve"> widget</w:t>
        </w:r>
        <w:r w:rsidR="00FD3129">
          <w:rPr>
            <w:noProof/>
            <w:webHidden/>
          </w:rPr>
          <w:tab/>
        </w:r>
        <w:r w:rsidR="00FD3129">
          <w:rPr>
            <w:noProof/>
            <w:webHidden/>
          </w:rPr>
          <w:fldChar w:fldCharType="begin"/>
        </w:r>
        <w:r w:rsidR="00FD3129">
          <w:rPr>
            <w:noProof/>
            <w:webHidden/>
          </w:rPr>
          <w:instrText xml:space="preserve"> PAGEREF _Toc381885314 \h </w:instrText>
        </w:r>
        <w:r w:rsidR="00FD3129">
          <w:rPr>
            <w:noProof/>
            <w:webHidden/>
          </w:rPr>
        </w:r>
        <w:r w:rsidR="00FD3129">
          <w:rPr>
            <w:noProof/>
            <w:webHidden/>
          </w:rPr>
          <w:fldChar w:fldCharType="separate"/>
        </w:r>
        <w:r w:rsidR="00FD3129">
          <w:rPr>
            <w:noProof/>
            <w:webHidden/>
          </w:rPr>
          <w:t>19</w:t>
        </w:r>
        <w:r w:rsidR="00FD3129">
          <w:rPr>
            <w:noProof/>
            <w:webHidden/>
          </w:rPr>
          <w:fldChar w:fldCharType="end"/>
        </w:r>
      </w:hyperlink>
    </w:p>
    <w:p w:rsidR="00FD3129" w:rsidRDefault="005B2F62">
      <w:pPr>
        <w:pStyle w:val="TOC2"/>
        <w:rPr>
          <w:rFonts w:asciiTheme="minorHAnsi" w:hAnsiTheme="minorHAnsi"/>
          <w:noProof/>
          <w:sz w:val="22"/>
          <w:szCs w:val="22"/>
        </w:rPr>
      </w:pPr>
      <w:hyperlink w:anchor="_Toc381885315" w:history="1">
        <w:r w:rsidR="00FD3129" w:rsidRPr="00276A2D">
          <w:rPr>
            <w:rStyle w:val="Hyperlink"/>
            <w:noProof/>
            <w:lang w:bidi="ar-SA"/>
          </w:rPr>
          <w:t>About the HTTP destination</w:t>
        </w:r>
        <w:r w:rsidR="00FD3129">
          <w:rPr>
            <w:noProof/>
            <w:webHidden/>
          </w:rPr>
          <w:tab/>
        </w:r>
        <w:r w:rsidR="00FD3129">
          <w:rPr>
            <w:noProof/>
            <w:webHidden/>
          </w:rPr>
          <w:fldChar w:fldCharType="begin"/>
        </w:r>
        <w:r w:rsidR="00FD3129">
          <w:rPr>
            <w:noProof/>
            <w:webHidden/>
          </w:rPr>
          <w:instrText xml:space="preserve"> PAGEREF _Toc381885315 \h </w:instrText>
        </w:r>
        <w:r w:rsidR="00FD3129">
          <w:rPr>
            <w:noProof/>
            <w:webHidden/>
          </w:rPr>
        </w:r>
        <w:r w:rsidR="00FD3129">
          <w:rPr>
            <w:noProof/>
            <w:webHidden/>
          </w:rPr>
          <w:fldChar w:fldCharType="separate"/>
        </w:r>
        <w:r w:rsidR="00FD3129">
          <w:rPr>
            <w:noProof/>
            <w:webHidden/>
          </w:rPr>
          <w:t>22</w:t>
        </w:r>
        <w:r w:rsidR="00FD3129">
          <w:rPr>
            <w:noProof/>
            <w:webHidden/>
          </w:rPr>
          <w:fldChar w:fldCharType="end"/>
        </w:r>
      </w:hyperlink>
    </w:p>
    <w:p w:rsidR="00FD3129" w:rsidRDefault="005B2F62">
      <w:pPr>
        <w:pStyle w:val="TOC2"/>
        <w:rPr>
          <w:rFonts w:asciiTheme="minorHAnsi" w:hAnsiTheme="minorHAnsi"/>
          <w:noProof/>
          <w:sz w:val="22"/>
          <w:szCs w:val="22"/>
        </w:rPr>
      </w:pPr>
      <w:hyperlink w:anchor="_Toc381885316" w:history="1">
        <w:r w:rsidR="00FD3129" w:rsidRPr="00276A2D">
          <w:rPr>
            <w:rStyle w:val="Hyperlink"/>
            <w:noProof/>
          </w:rPr>
          <w:t>Review the JAM Login widget</w:t>
        </w:r>
        <w:r w:rsidR="00FD3129">
          <w:rPr>
            <w:noProof/>
            <w:webHidden/>
          </w:rPr>
          <w:tab/>
        </w:r>
        <w:r w:rsidR="00FD3129">
          <w:rPr>
            <w:noProof/>
            <w:webHidden/>
          </w:rPr>
          <w:fldChar w:fldCharType="begin"/>
        </w:r>
        <w:r w:rsidR="00FD3129">
          <w:rPr>
            <w:noProof/>
            <w:webHidden/>
          </w:rPr>
          <w:instrText xml:space="preserve"> PAGEREF _Toc381885316 \h </w:instrText>
        </w:r>
        <w:r w:rsidR="00FD3129">
          <w:rPr>
            <w:noProof/>
            <w:webHidden/>
          </w:rPr>
        </w:r>
        <w:r w:rsidR="00FD3129">
          <w:rPr>
            <w:noProof/>
            <w:webHidden/>
          </w:rPr>
          <w:fldChar w:fldCharType="separate"/>
        </w:r>
        <w:r w:rsidR="00FD3129">
          <w:rPr>
            <w:noProof/>
            <w:webHidden/>
          </w:rPr>
          <w:t>24</w:t>
        </w:r>
        <w:r w:rsidR="00FD3129">
          <w:rPr>
            <w:noProof/>
            <w:webHidden/>
          </w:rPr>
          <w:fldChar w:fldCharType="end"/>
        </w:r>
      </w:hyperlink>
    </w:p>
    <w:p w:rsidR="00FD3129" w:rsidRDefault="005B2F62">
      <w:pPr>
        <w:pStyle w:val="TOC2"/>
        <w:rPr>
          <w:rFonts w:asciiTheme="minorHAnsi" w:hAnsiTheme="minorHAnsi"/>
          <w:noProof/>
          <w:sz w:val="22"/>
          <w:szCs w:val="22"/>
        </w:rPr>
      </w:pPr>
      <w:hyperlink w:anchor="_Toc381885317" w:history="1">
        <w:r w:rsidR="00FD3129" w:rsidRPr="00276A2D">
          <w:rPr>
            <w:rStyle w:val="Hyperlink"/>
            <w:noProof/>
          </w:rPr>
          <w:t>Open the spec XML of the Jam Login widget</w:t>
        </w:r>
        <w:r w:rsidR="00FD3129">
          <w:rPr>
            <w:noProof/>
            <w:webHidden/>
          </w:rPr>
          <w:tab/>
        </w:r>
        <w:r w:rsidR="00FD3129">
          <w:rPr>
            <w:noProof/>
            <w:webHidden/>
          </w:rPr>
          <w:fldChar w:fldCharType="begin"/>
        </w:r>
        <w:r w:rsidR="00FD3129">
          <w:rPr>
            <w:noProof/>
            <w:webHidden/>
          </w:rPr>
          <w:instrText xml:space="preserve"> PAGEREF _Toc381885317 \h </w:instrText>
        </w:r>
        <w:r w:rsidR="00FD3129">
          <w:rPr>
            <w:noProof/>
            <w:webHidden/>
          </w:rPr>
        </w:r>
        <w:r w:rsidR="00FD3129">
          <w:rPr>
            <w:noProof/>
            <w:webHidden/>
          </w:rPr>
          <w:fldChar w:fldCharType="separate"/>
        </w:r>
        <w:r w:rsidR="00FD3129">
          <w:rPr>
            <w:noProof/>
            <w:webHidden/>
          </w:rPr>
          <w:t>24</w:t>
        </w:r>
        <w:r w:rsidR="00FD3129">
          <w:rPr>
            <w:noProof/>
            <w:webHidden/>
          </w:rPr>
          <w:fldChar w:fldCharType="end"/>
        </w:r>
      </w:hyperlink>
    </w:p>
    <w:p w:rsidR="00FD3129" w:rsidRDefault="005B2F62">
      <w:pPr>
        <w:pStyle w:val="TOC2"/>
        <w:rPr>
          <w:rFonts w:asciiTheme="minorHAnsi" w:hAnsiTheme="minorHAnsi"/>
          <w:noProof/>
          <w:sz w:val="22"/>
          <w:szCs w:val="22"/>
        </w:rPr>
      </w:pPr>
      <w:hyperlink w:anchor="_Toc381885318" w:history="1">
        <w:r w:rsidR="00FD3129" w:rsidRPr="00276A2D">
          <w:rPr>
            <w:rStyle w:val="Hyperlink"/>
            <w:noProof/>
          </w:rPr>
          <w:t xml:space="preserve">Open the JavaScript file of the </w:t>
        </w:r>
        <w:r w:rsidR="00FD3129" w:rsidRPr="00276A2D">
          <w:rPr>
            <w:rStyle w:val="Hyperlink"/>
            <w:i/>
            <w:iCs/>
            <w:noProof/>
          </w:rPr>
          <w:t>Jam Login</w:t>
        </w:r>
        <w:r w:rsidR="00FD3129" w:rsidRPr="00276A2D">
          <w:rPr>
            <w:rStyle w:val="Hyperlink"/>
            <w:noProof/>
          </w:rPr>
          <w:t xml:space="preserve"> widget</w:t>
        </w:r>
        <w:r w:rsidR="00FD3129">
          <w:rPr>
            <w:noProof/>
            <w:webHidden/>
          </w:rPr>
          <w:tab/>
        </w:r>
        <w:r w:rsidR="00FD3129">
          <w:rPr>
            <w:noProof/>
            <w:webHidden/>
          </w:rPr>
          <w:fldChar w:fldCharType="begin"/>
        </w:r>
        <w:r w:rsidR="00FD3129">
          <w:rPr>
            <w:noProof/>
            <w:webHidden/>
          </w:rPr>
          <w:instrText xml:space="preserve"> PAGEREF _Toc381885318 \h </w:instrText>
        </w:r>
        <w:r w:rsidR="00FD3129">
          <w:rPr>
            <w:noProof/>
            <w:webHidden/>
          </w:rPr>
        </w:r>
        <w:r w:rsidR="00FD3129">
          <w:rPr>
            <w:noProof/>
            <w:webHidden/>
          </w:rPr>
          <w:fldChar w:fldCharType="separate"/>
        </w:r>
        <w:r w:rsidR="00FD3129">
          <w:rPr>
            <w:noProof/>
            <w:webHidden/>
          </w:rPr>
          <w:t>24</w:t>
        </w:r>
        <w:r w:rsidR="00FD3129">
          <w:rPr>
            <w:noProof/>
            <w:webHidden/>
          </w:rPr>
          <w:fldChar w:fldCharType="end"/>
        </w:r>
      </w:hyperlink>
    </w:p>
    <w:p w:rsidR="00FD3129" w:rsidRDefault="005B2F62">
      <w:pPr>
        <w:pStyle w:val="TOC1"/>
        <w:rPr>
          <w:rFonts w:asciiTheme="minorHAnsi" w:eastAsiaTheme="minorEastAsia" w:hAnsiTheme="minorHAnsi" w:cstheme="minorBidi"/>
          <w:b w:val="0"/>
          <w:caps w:val="0"/>
          <w:noProof/>
          <w:sz w:val="22"/>
          <w:lang w:val="en-US" w:bidi="he-IL"/>
        </w:rPr>
      </w:pPr>
      <w:hyperlink w:anchor="_Toc381885319" w:history="1">
        <w:r w:rsidR="00FD3129" w:rsidRPr="00276A2D">
          <w:rPr>
            <w:rStyle w:val="Hyperlink"/>
            <w:noProof/>
            <w:lang w:val="en-US"/>
          </w:rPr>
          <w:t>Exercise 3: Adding the widgets to cloud portal</w:t>
        </w:r>
        <w:r w:rsidR="00FD3129">
          <w:rPr>
            <w:noProof/>
            <w:webHidden/>
          </w:rPr>
          <w:tab/>
        </w:r>
        <w:r w:rsidR="00FD3129">
          <w:rPr>
            <w:noProof/>
            <w:webHidden/>
          </w:rPr>
          <w:fldChar w:fldCharType="begin"/>
        </w:r>
        <w:r w:rsidR="00FD3129">
          <w:rPr>
            <w:noProof/>
            <w:webHidden/>
          </w:rPr>
          <w:instrText xml:space="preserve"> PAGEREF _Toc381885319 \h </w:instrText>
        </w:r>
        <w:r w:rsidR="00FD3129">
          <w:rPr>
            <w:noProof/>
            <w:webHidden/>
          </w:rPr>
        </w:r>
        <w:r w:rsidR="00FD3129">
          <w:rPr>
            <w:noProof/>
            <w:webHidden/>
          </w:rPr>
          <w:fldChar w:fldCharType="separate"/>
        </w:r>
        <w:r w:rsidR="00FD3129">
          <w:rPr>
            <w:noProof/>
            <w:webHidden/>
          </w:rPr>
          <w:t>25</w:t>
        </w:r>
        <w:r w:rsidR="00FD3129">
          <w:rPr>
            <w:noProof/>
            <w:webHidden/>
          </w:rPr>
          <w:fldChar w:fldCharType="end"/>
        </w:r>
      </w:hyperlink>
    </w:p>
    <w:p w:rsidR="00FD3129" w:rsidRDefault="005B2F62">
      <w:pPr>
        <w:pStyle w:val="TOC2"/>
        <w:rPr>
          <w:rFonts w:asciiTheme="minorHAnsi" w:hAnsiTheme="minorHAnsi"/>
          <w:noProof/>
          <w:sz w:val="22"/>
          <w:szCs w:val="22"/>
        </w:rPr>
      </w:pPr>
      <w:hyperlink w:anchor="_Toc381885320" w:history="1">
        <w:r w:rsidR="00FD3129" w:rsidRPr="00276A2D">
          <w:rPr>
            <w:rStyle w:val="Hyperlink"/>
            <w:noProof/>
            <w:lang w:bidi="ar-SA"/>
          </w:rPr>
          <w:t>Deploy the widgets to HANA Cloud</w:t>
        </w:r>
        <w:r w:rsidR="00FD3129">
          <w:rPr>
            <w:noProof/>
            <w:webHidden/>
          </w:rPr>
          <w:tab/>
        </w:r>
        <w:r w:rsidR="00FD3129">
          <w:rPr>
            <w:noProof/>
            <w:webHidden/>
          </w:rPr>
          <w:fldChar w:fldCharType="begin"/>
        </w:r>
        <w:r w:rsidR="00FD3129">
          <w:rPr>
            <w:noProof/>
            <w:webHidden/>
          </w:rPr>
          <w:instrText xml:space="preserve"> PAGEREF _Toc381885320 \h </w:instrText>
        </w:r>
        <w:r w:rsidR="00FD3129">
          <w:rPr>
            <w:noProof/>
            <w:webHidden/>
          </w:rPr>
        </w:r>
        <w:r w:rsidR="00FD3129">
          <w:rPr>
            <w:noProof/>
            <w:webHidden/>
          </w:rPr>
          <w:fldChar w:fldCharType="separate"/>
        </w:r>
        <w:r w:rsidR="00FD3129">
          <w:rPr>
            <w:noProof/>
            <w:webHidden/>
          </w:rPr>
          <w:t>25</w:t>
        </w:r>
        <w:r w:rsidR="00FD3129">
          <w:rPr>
            <w:noProof/>
            <w:webHidden/>
          </w:rPr>
          <w:fldChar w:fldCharType="end"/>
        </w:r>
      </w:hyperlink>
    </w:p>
    <w:p w:rsidR="00FD3129" w:rsidRDefault="005B2F62">
      <w:pPr>
        <w:pStyle w:val="TOC2"/>
        <w:rPr>
          <w:rFonts w:asciiTheme="minorHAnsi" w:hAnsiTheme="minorHAnsi"/>
          <w:noProof/>
          <w:sz w:val="22"/>
          <w:szCs w:val="22"/>
        </w:rPr>
      </w:pPr>
      <w:hyperlink w:anchor="_Toc381885321" w:history="1">
        <w:r w:rsidR="00FD3129" w:rsidRPr="00276A2D">
          <w:rPr>
            <w:rStyle w:val="Hyperlink"/>
            <w:noProof/>
            <w:lang w:bidi="ar-SA"/>
          </w:rPr>
          <w:t>Open the New Server wizard</w:t>
        </w:r>
        <w:r w:rsidR="00FD3129">
          <w:rPr>
            <w:noProof/>
            <w:webHidden/>
          </w:rPr>
          <w:tab/>
        </w:r>
        <w:r w:rsidR="00FD3129">
          <w:rPr>
            <w:noProof/>
            <w:webHidden/>
          </w:rPr>
          <w:fldChar w:fldCharType="begin"/>
        </w:r>
        <w:r w:rsidR="00FD3129">
          <w:rPr>
            <w:noProof/>
            <w:webHidden/>
          </w:rPr>
          <w:instrText xml:space="preserve"> PAGEREF _Toc381885321 \h </w:instrText>
        </w:r>
        <w:r w:rsidR="00FD3129">
          <w:rPr>
            <w:noProof/>
            <w:webHidden/>
          </w:rPr>
        </w:r>
        <w:r w:rsidR="00FD3129">
          <w:rPr>
            <w:noProof/>
            <w:webHidden/>
          </w:rPr>
          <w:fldChar w:fldCharType="separate"/>
        </w:r>
        <w:r w:rsidR="00FD3129">
          <w:rPr>
            <w:noProof/>
            <w:webHidden/>
          </w:rPr>
          <w:t>25</w:t>
        </w:r>
        <w:r w:rsidR="00FD3129">
          <w:rPr>
            <w:noProof/>
            <w:webHidden/>
          </w:rPr>
          <w:fldChar w:fldCharType="end"/>
        </w:r>
      </w:hyperlink>
    </w:p>
    <w:p w:rsidR="00FD3129" w:rsidRDefault="005B2F62">
      <w:pPr>
        <w:pStyle w:val="TOC2"/>
        <w:rPr>
          <w:rFonts w:asciiTheme="minorHAnsi" w:hAnsiTheme="minorHAnsi"/>
          <w:noProof/>
          <w:sz w:val="22"/>
          <w:szCs w:val="22"/>
        </w:rPr>
      </w:pPr>
      <w:hyperlink w:anchor="_Toc381885322" w:history="1">
        <w:r w:rsidR="00FD3129" w:rsidRPr="00276A2D">
          <w:rPr>
            <w:rStyle w:val="Hyperlink"/>
            <w:noProof/>
            <w:lang w:bidi="ar-SA"/>
          </w:rPr>
          <w:t>Create a new server</w:t>
        </w:r>
        <w:r w:rsidR="00FD3129">
          <w:rPr>
            <w:noProof/>
            <w:webHidden/>
          </w:rPr>
          <w:tab/>
        </w:r>
        <w:r w:rsidR="00FD3129">
          <w:rPr>
            <w:noProof/>
            <w:webHidden/>
          </w:rPr>
          <w:fldChar w:fldCharType="begin"/>
        </w:r>
        <w:r w:rsidR="00FD3129">
          <w:rPr>
            <w:noProof/>
            <w:webHidden/>
          </w:rPr>
          <w:instrText xml:space="preserve"> PAGEREF _Toc381885322 \h </w:instrText>
        </w:r>
        <w:r w:rsidR="00FD3129">
          <w:rPr>
            <w:noProof/>
            <w:webHidden/>
          </w:rPr>
        </w:r>
        <w:r w:rsidR="00FD3129">
          <w:rPr>
            <w:noProof/>
            <w:webHidden/>
          </w:rPr>
          <w:fldChar w:fldCharType="separate"/>
        </w:r>
        <w:r w:rsidR="00FD3129">
          <w:rPr>
            <w:noProof/>
            <w:webHidden/>
          </w:rPr>
          <w:t>25</w:t>
        </w:r>
        <w:r w:rsidR="00FD3129">
          <w:rPr>
            <w:noProof/>
            <w:webHidden/>
          </w:rPr>
          <w:fldChar w:fldCharType="end"/>
        </w:r>
      </w:hyperlink>
    </w:p>
    <w:p w:rsidR="00FD3129" w:rsidRDefault="005B2F62">
      <w:pPr>
        <w:pStyle w:val="TOC2"/>
        <w:rPr>
          <w:rFonts w:asciiTheme="minorHAnsi" w:hAnsiTheme="minorHAnsi"/>
          <w:noProof/>
          <w:sz w:val="22"/>
          <w:szCs w:val="22"/>
        </w:rPr>
      </w:pPr>
      <w:hyperlink w:anchor="_Toc381885323" w:history="1">
        <w:r w:rsidR="00FD3129" w:rsidRPr="00276A2D">
          <w:rPr>
            <w:rStyle w:val="Hyperlink"/>
            <w:noProof/>
          </w:rPr>
          <w:t>Test the URLs to the widget files</w:t>
        </w:r>
        <w:r w:rsidR="00FD3129">
          <w:rPr>
            <w:noProof/>
            <w:webHidden/>
          </w:rPr>
          <w:tab/>
        </w:r>
        <w:r w:rsidR="00FD3129">
          <w:rPr>
            <w:noProof/>
            <w:webHidden/>
          </w:rPr>
          <w:fldChar w:fldCharType="begin"/>
        </w:r>
        <w:r w:rsidR="00FD3129">
          <w:rPr>
            <w:noProof/>
            <w:webHidden/>
          </w:rPr>
          <w:instrText xml:space="preserve"> PAGEREF _Toc381885323 \h </w:instrText>
        </w:r>
        <w:r w:rsidR="00FD3129">
          <w:rPr>
            <w:noProof/>
            <w:webHidden/>
          </w:rPr>
        </w:r>
        <w:r w:rsidR="00FD3129">
          <w:rPr>
            <w:noProof/>
            <w:webHidden/>
          </w:rPr>
          <w:fldChar w:fldCharType="separate"/>
        </w:r>
        <w:r w:rsidR="00FD3129">
          <w:rPr>
            <w:noProof/>
            <w:webHidden/>
          </w:rPr>
          <w:t>27</w:t>
        </w:r>
        <w:r w:rsidR="00FD3129">
          <w:rPr>
            <w:noProof/>
            <w:webHidden/>
          </w:rPr>
          <w:fldChar w:fldCharType="end"/>
        </w:r>
      </w:hyperlink>
    </w:p>
    <w:p w:rsidR="00FD3129" w:rsidRDefault="005B2F62">
      <w:pPr>
        <w:pStyle w:val="TOC2"/>
        <w:rPr>
          <w:rFonts w:asciiTheme="minorHAnsi" w:hAnsiTheme="minorHAnsi"/>
          <w:noProof/>
          <w:sz w:val="22"/>
          <w:szCs w:val="22"/>
        </w:rPr>
      </w:pPr>
      <w:hyperlink w:anchor="_Toc381885324" w:history="1">
        <w:r w:rsidR="00FD3129" w:rsidRPr="00276A2D">
          <w:rPr>
            <w:rStyle w:val="Hyperlink"/>
            <w:noProof/>
          </w:rPr>
          <w:t>Add the widgets to Cloud Portal with auto-discovery</w:t>
        </w:r>
        <w:r w:rsidR="00FD3129">
          <w:rPr>
            <w:noProof/>
            <w:webHidden/>
          </w:rPr>
          <w:tab/>
        </w:r>
        <w:r w:rsidR="00FD3129">
          <w:rPr>
            <w:noProof/>
            <w:webHidden/>
          </w:rPr>
          <w:fldChar w:fldCharType="begin"/>
        </w:r>
        <w:r w:rsidR="00FD3129">
          <w:rPr>
            <w:noProof/>
            <w:webHidden/>
          </w:rPr>
          <w:instrText xml:space="preserve"> PAGEREF _Toc381885324 \h </w:instrText>
        </w:r>
        <w:r w:rsidR="00FD3129">
          <w:rPr>
            <w:noProof/>
            <w:webHidden/>
          </w:rPr>
        </w:r>
        <w:r w:rsidR="00FD3129">
          <w:rPr>
            <w:noProof/>
            <w:webHidden/>
          </w:rPr>
          <w:fldChar w:fldCharType="separate"/>
        </w:r>
        <w:r w:rsidR="00FD3129">
          <w:rPr>
            <w:noProof/>
            <w:webHidden/>
          </w:rPr>
          <w:t>27</w:t>
        </w:r>
        <w:r w:rsidR="00FD3129">
          <w:rPr>
            <w:noProof/>
            <w:webHidden/>
          </w:rPr>
          <w:fldChar w:fldCharType="end"/>
        </w:r>
      </w:hyperlink>
    </w:p>
    <w:p w:rsidR="00FD3129" w:rsidRDefault="005B2F62">
      <w:pPr>
        <w:pStyle w:val="TOC2"/>
        <w:rPr>
          <w:rFonts w:asciiTheme="minorHAnsi" w:hAnsiTheme="minorHAnsi"/>
          <w:noProof/>
          <w:sz w:val="22"/>
          <w:szCs w:val="22"/>
        </w:rPr>
      </w:pPr>
      <w:hyperlink w:anchor="_Toc381885325" w:history="1">
        <w:r w:rsidR="00FD3129" w:rsidRPr="00276A2D">
          <w:rPr>
            <w:rStyle w:val="Hyperlink"/>
            <w:noProof/>
          </w:rPr>
          <w:t>View the widgets in Cloud Portal</w:t>
        </w:r>
        <w:r w:rsidR="00FD3129">
          <w:rPr>
            <w:noProof/>
            <w:webHidden/>
          </w:rPr>
          <w:tab/>
        </w:r>
        <w:r w:rsidR="00FD3129">
          <w:rPr>
            <w:noProof/>
            <w:webHidden/>
          </w:rPr>
          <w:fldChar w:fldCharType="begin"/>
        </w:r>
        <w:r w:rsidR="00FD3129">
          <w:rPr>
            <w:noProof/>
            <w:webHidden/>
          </w:rPr>
          <w:instrText xml:space="preserve"> PAGEREF _Toc381885325 \h </w:instrText>
        </w:r>
        <w:r w:rsidR="00FD3129">
          <w:rPr>
            <w:noProof/>
            <w:webHidden/>
          </w:rPr>
        </w:r>
        <w:r w:rsidR="00FD3129">
          <w:rPr>
            <w:noProof/>
            <w:webHidden/>
          </w:rPr>
          <w:fldChar w:fldCharType="separate"/>
        </w:r>
        <w:r w:rsidR="00FD3129">
          <w:rPr>
            <w:noProof/>
            <w:webHidden/>
          </w:rPr>
          <w:t>28</w:t>
        </w:r>
        <w:r w:rsidR="00FD3129">
          <w:rPr>
            <w:noProof/>
            <w:webHidden/>
          </w:rPr>
          <w:fldChar w:fldCharType="end"/>
        </w:r>
      </w:hyperlink>
    </w:p>
    <w:p w:rsidR="00FD3129" w:rsidRDefault="005B2F62">
      <w:pPr>
        <w:pStyle w:val="TOC2"/>
        <w:rPr>
          <w:rFonts w:asciiTheme="minorHAnsi" w:hAnsiTheme="minorHAnsi"/>
          <w:noProof/>
          <w:sz w:val="22"/>
          <w:szCs w:val="22"/>
        </w:rPr>
      </w:pPr>
      <w:hyperlink w:anchor="_Toc381885326" w:history="1">
        <w:r w:rsidR="00FD3129" w:rsidRPr="00276A2D">
          <w:rPr>
            <w:rStyle w:val="Hyperlink"/>
            <w:noProof/>
            <w:lang w:bidi="ar-SA"/>
          </w:rPr>
          <w:t>Manually create widgets for use in Cloud Portal</w:t>
        </w:r>
        <w:r w:rsidR="00FD3129">
          <w:rPr>
            <w:noProof/>
            <w:webHidden/>
          </w:rPr>
          <w:tab/>
        </w:r>
        <w:r w:rsidR="00FD3129">
          <w:rPr>
            <w:noProof/>
            <w:webHidden/>
          </w:rPr>
          <w:fldChar w:fldCharType="begin"/>
        </w:r>
        <w:r w:rsidR="00FD3129">
          <w:rPr>
            <w:noProof/>
            <w:webHidden/>
          </w:rPr>
          <w:instrText xml:space="preserve"> PAGEREF _Toc381885326 \h </w:instrText>
        </w:r>
        <w:r w:rsidR="00FD3129">
          <w:rPr>
            <w:noProof/>
            <w:webHidden/>
          </w:rPr>
        </w:r>
        <w:r w:rsidR="00FD3129">
          <w:rPr>
            <w:noProof/>
            <w:webHidden/>
          </w:rPr>
          <w:fldChar w:fldCharType="separate"/>
        </w:r>
        <w:r w:rsidR="00FD3129">
          <w:rPr>
            <w:noProof/>
            <w:webHidden/>
          </w:rPr>
          <w:t>28</w:t>
        </w:r>
        <w:r w:rsidR="00FD3129">
          <w:rPr>
            <w:noProof/>
            <w:webHidden/>
          </w:rPr>
          <w:fldChar w:fldCharType="end"/>
        </w:r>
      </w:hyperlink>
    </w:p>
    <w:p w:rsidR="00FD3129" w:rsidRDefault="005B2F62">
      <w:pPr>
        <w:pStyle w:val="TOC2"/>
        <w:rPr>
          <w:rFonts w:asciiTheme="minorHAnsi" w:hAnsiTheme="minorHAnsi"/>
          <w:noProof/>
          <w:sz w:val="22"/>
          <w:szCs w:val="22"/>
        </w:rPr>
      </w:pPr>
      <w:hyperlink w:anchor="_Toc381885327" w:history="1">
        <w:r w:rsidR="00FD3129" w:rsidRPr="00276A2D">
          <w:rPr>
            <w:rStyle w:val="Hyperlink"/>
            <w:noProof/>
            <w:lang w:bidi="ar-SA"/>
          </w:rPr>
          <w:t>Navigate to the CONTENT tab</w:t>
        </w:r>
        <w:r w:rsidR="00FD3129">
          <w:rPr>
            <w:noProof/>
            <w:webHidden/>
          </w:rPr>
          <w:tab/>
        </w:r>
        <w:r w:rsidR="00FD3129">
          <w:rPr>
            <w:noProof/>
            <w:webHidden/>
          </w:rPr>
          <w:fldChar w:fldCharType="begin"/>
        </w:r>
        <w:r w:rsidR="00FD3129">
          <w:rPr>
            <w:noProof/>
            <w:webHidden/>
          </w:rPr>
          <w:instrText xml:space="preserve"> PAGEREF _Toc381885327 \h </w:instrText>
        </w:r>
        <w:r w:rsidR="00FD3129">
          <w:rPr>
            <w:noProof/>
            <w:webHidden/>
          </w:rPr>
        </w:r>
        <w:r w:rsidR="00FD3129">
          <w:rPr>
            <w:noProof/>
            <w:webHidden/>
          </w:rPr>
          <w:fldChar w:fldCharType="separate"/>
        </w:r>
        <w:r w:rsidR="00FD3129">
          <w:rPr>
            <w:noProof/>
            <w:webHidden/>
          </w:rPr>
          <w:t>28</w:t>
        </w:r>
        <w:r w:rsidR="00FD3129">
          <w:rPr>
            <w:noProof/>
            <w:webHidden/>
          </w:rPr>
          <w:fldChar w:fldCharType="end"/>
        </w:r>
      </w:hyperlink>
    </w:p>
    <w:p w:rsidR="00FD3129" w:rsidRDefault="005B2F62">
      <w:pPr>
        <w:pStyle w:val="TOC2"/>
        <w:rPr>
          <w:rFonts w:asciiTheme="minorHAnsi" w:hAnsiTheme="minorHAnsi"/>
          <w:noProof/>
          <w:sz w:val="22"/>
          <w:szCs w:val="22"/>
        </w:rPr>
      </w:pPr>
      <w:hyperlink w:anchor="_Toc381885328" w:history="1">
        <w:r w:rsidR="00FD3129" w:rsidRPr="00276A2D">
          <w:rPr>
            <w:rStyle w:val="Hyperlink"/>
            <w:noProof/>
            <w:lang w:bidi="ar-SA"/>
          </w:rPr>
          <w:t>Add the widgets</w:t>
        </w:r>
        <w:r w:rsidR="00FD3129">
          <w:rPr>
            <w:noProof/>
            <w:webHidden/>
          </w:rPr>
          <w:tab/>
        </w:r>
        <w:r w:rsidR="00FD3129">
          <w:rPr>
            <w:noProof/>
            <w:webHidden/>
          </w:rPr>
          <w:fldChar w:fldCharType="begin"/>
        </w:r>
        <w:r w:rsidR="00FD3129">
          <w:rPr>
            <w:noProof/>
            <w:webHidden/>
          </w:rPr>
          <w:instrText xml:space="preserve"> PAGEREF _Toc381885328 \h </w:instrText>
        </w:r>
        <w:r w:rsidR="00FD3129">
          <w:rPr>
            <w:noProof/>
            <w:webHidden/>
          </w:rPr>
        </w:r>
        <w:r w:rsidR="00FD3129">
          <w:rPr>
            <w:noProof/>
            <w:webHidden/>
          </w:rPr>
          <w:fldChar w:fldCharType="separate"/>
        </w:r>
        <w:r w:rsidR="00FD3129">
          <w:rPr>
            <w:noProof/>
            <w:webHidden/>
          </w:rPr>
          <w:t>29</w:t>
        </w:r>
        <w:r w:rsidR="00FD3129">
          <w:rPr>
            <w:noProof/>
            <w:webHidden/>
          </w:rPr>
          <w:fldChar w:fldCharType="end"/>
        </w:r>
      </w:hyperlink>
    </w:p>
    <w:p w:rsidR="00FD3129" w:rsidRDefault="005B2F62">
      <w:pPr>
        <w:pStyle w:val="TOC1"/>
        <w:rPr>
          <w:rFonts w:asciiTheme="minorHAnsi" w:eastAsiaTheme="minorEastAsia" w:hAnsiTheme="minorHAnsi" w:cstheme="minorBidi"/>
          <w:b w:val="0"/>
          <w:caps w:val="0"/>
          <w:noProof/>
          <w:sz w:val="22"/>
          <w:lang w:val="en-US" w:bidi="he-IL"/>
        </w:rPr>
      </w:pPr>
      <w:hyperlink w:anchor="_Toc381885329" w:history="1">
        <w:r w:rsidR="00FD3129" w:rsidRPr="00276A2D">
          <w:rPr>
            <w:rStyle w:val="Hyperlink"/>
            <w:noProof/>
            <w:lang w:val="en-US"/>
          </w:rPr>
          <w:t>Exercise 4: creating and configuring a new cloud portal site</w:t>
        </w:r>
        <w:r w:rsidR="00FD3129">
          <w:rPr>
            <w:noProof/>
            <w:webHidden/>
          </w:rPr>
          <w:tab/>
        </w:r>
        <w:r w:rsidR="00FD3129">
          <w:rPr>
            <w:noProof/>
            <w:webHidden/>
          </w:rPr>
          <w:fldChar w:fldCharType="begin"/>
        </w:r>
        <w:r w:rsidR="00FD3129">
          <w:rPr>
            <w:noProof/>
            <w:webHidden/>
          </w:rPr>
          <w:instrText xml:space="preserve"> PAGEREF _Toc381885329 \h </w:instrText>
        </w:r>
        <w:r w:rsidR="00FD3129">
          <w:rPr>
            <w:noProof/>
            <w:webHidden/>
          </w:rPr>
        </w:r>
        <w:r w:rsidR="00FD3129">
          <w:rPr>
            <w:noProof/>
            <w:webHidden/>
          </w:rPr>
          <w:fldChar w:fldCharType="separate"/>
        </w:r>
        <w:r w:rsidR="00FD3129">
          <w:rPr>
            <w:noProof/>
            <w:webHidden/>
          </w:rPr>
          <w:t>29</w:t>
        </w:r>
        <w:r w:rsidR="00FD3129">
          <w:rPr>
            <w:noProof/>
            <w:webHidden/>
          </w:rPr>
          <w:fldChar w:fldCharType="end"/>
        </w:r>
      </w:hyperlink>
    </w:p>
    <w:p w:rsidR="00FD3129" w:rsidRDefault="005B2F62">
      <w:pPr>
        <w:pStyle w:val="TOC2"/>
        <w:rPr>
          <w:rFonts w:asciiTheme="minorHAnsi" w:hAnsiTheme="minorHAnsi"/>
          <w:noProof/>
          <w:sz w:val="22"/>
          <w:szCs w:val="22"/>
        </w:rPr>
      </w:pPr>
      <w:hyperlink w:anchor="_Toc381885330" w:history="1">
        <w:r w:rsidR="00FD3129" w:rsidRPr="00276A2D">
          <w:rPr>
            <w:rStyle w:val="Hyperlink"/>
            <w:noProof/>
          </w:rPr>
          <w:t>Manage content in the Content Catalog</w:t>
        </w:r>
        <w:r w:rsidR="00FD3129">
          <w:rPr>
            <w:noProof/>
            <w:webHidden/>
          </w:rPr>
          <w:tab/>
        </w:r>
        <w:r w:rsidR="00FD3129">
          <w:rPr>
            <w:noProof/>
            <w:webHidden/>
          </w:rPr>
          <w:fldChar w:fldCharType="begin"/>
        </w:r>
        <w:r w:rsidR="00FD3129">
          <w:rPr>
            <w:noProof/>
            <w:webHidden/>
          </w:rPr>
          <w:instrText xml:space="preserve"> PAGEREF _Toc381885330 \h </w:instrText>
        </w:r>
        <w:r w:rsidR="00FD3129">
          <w:rPr>
            <w:noProof/>
            <w:webHidden/>
          </w:rPr>
        </w:r>
        <w:r w:rsidR="00FD3129">
          <w:rPr>
            <w:noProof/>
            <w:webHidden/>
          </w:rPr>
          <w:fldChar w:fldCharType="separate"/>
        </w:r>
        <w:r w:rsidR="00FD3129">
          <w:rPr>
            <w:noProof/>
            <w:webHidden/>
          </w:rPr>
          <w:t>29</w:t>
        </w:r>
        <w:r w:rsidR="00FD3129">
          <w:rPr>
            <w:noProof/>
            <w:webHidden/>
          </w:rPr>
          <w:fldChar w:fldCharType="end"/>
        </w:r>
      </w:hyperlink>
    </w:p>
    <w:p w:rsidR="00FD3129" w:rsidRDefault="005B2F62">
      <w:pPr>
        <w:pStyle w:val="TOC2"/>
        <w:rPr>
          <w:rFonts w:asciiTheme="minorHAnsi" w:hAnsiTheme="minorHAnsi"/>
          <w:noProof/>
          <w:sz w:val="22"/>
          <w:szCs w:val="22"/>
        </w:rPr>
      </w:pPr>
      <w:hyperlink w:anchor="_Toc381885331" w:history="1">
        <w:r w:rsidR="00FD3129" w:rsidRPr="00276A2D">
          <w:rPr>
            <w:rStyle w:val="Hyperlink"/>
            <w:noProof/>
          </w:rPr>
          <w:t>Manage files in the Document Repository</w:t>
        </w:r>
        <w:r w:rsidR="00FD3129">
          <w:rPr>
            <w:noProof/>
            <w:webHidden/>
          </w:rPr>
          <w:tab/>
        </w:r>
        <w:r w:rsidR="00FD3129">
          <w:rPr>
            <w:noProof/>
            <w:webHidden/>
          </w:rPr>
          <w:fldChar w:fldCharType="begin"/>
        </w:r>
        <w:r w:rsidR="00FD3129">
          <w:rPr>
            <w:noProof/>
            <w:webHidden/>
          </w:rPr>
          <w:instrText xml:space="preserve"> PAGEREF _Toc381885331 \h </w:instrText>
        </w:r>
        <w:r w:rsidR="00FD3129">
          <w:rPr>
            <w:noProof/>
            <w:webHidden/>
          </w:rPr>
        </w:r>
        <w:r w:rsidR="00FD3129">
          <w:rPr>
            <w:noProof/>
            <w:webHidden/>
          </w:rPr>
          <w:fldChar w:fldCharType="separate"/>
        </w:r>
        <w:r w:rsidR="00FD3129">
          <w:rPr>
            <w:noProof/>
            <w:webHidden/>
          </w:rPr>
          <w:t>30</w:t>
        </w:r>
        <w:r w:rsidR="00FD3129">
          <w:rPr>
            <w:noProof/>
            <w:webHidden/>
          </w:rPr>
          <w:fldChar w:fldCharType="end"/>
        </w:r>
      </w:hyperlink>
    </w:p>
    <w:p w:rsidR="00FD3129" w:rsidRDefault="005B2F62">
      <w:pPr>
        <w:pStyle w:val="TOC2"/>
        <w:rPr>
          <w:rFonts w:asciiTheme="minorHAnsi" w:hAnsiTheme="minorHAnsi"/>
          <w:noProof/>
          <w:sz w:val="22"/>
          <w:szCs w:val="22"/>
        </w:rPr>
      </w:pPr>
      <w:hyperlink w:anchor="_Toc381885332" w:history="1">
        <w:r w:rsidR="00FD3129" w:rsidRPr="00276A2D">
          <w:rPr>
            <w:rStyle w:val="Hyperlink"/>
            <w:noProof/>
          </w:rPr>
          <w:t>Import a site from the Cloud Portal Market Place</w:t>
        </w:r>
        <w:r w:rsidR="00FD3129">
          <w:rPr>
            <w:noProof/>
            <w:webHidden/>
          </w:rPr>
          <w:tab/>
        </w:r>
        <w:r w:rsidR="00FD3129">
          <w:rPr>
            <w:noProof/>
            <w:webHidden/>
          </w:rPr>
          <w:fldChar w:fldCharType="begin"/>
        </w:r>
        <w:r w:rsidR="00FD3129">
          <w:rPr>
            <w:noProof/>
            <w:webHidden/>
          </w:rPr>
          <w:instrText xml:space="preserve"> PAGEREF _Toc381885332 \h </w:instrText>
        </w:r>
        <w:r w:rsidR="00FD3129">
          <w:rPr>
            <w:noProof/>
            <w:webHidden/>
          </w:rPr>
        </w:r>
        <w:r w:rsidR="00FD3129">
          <w:rPr>
            <w:noProof/>
            <w:webHidden/>
          </w:rPr>
          <w:fldChar w:fldCharType="separate"/>
        </w:r>
        <w:r w:rsidR="00FD3129">
          <w:rPr>
            <w:noProof/>
            <w:webHidden/>
          </w:rPr>
          <w:t>31</w:t>
        </w:r>
        <w:r w:rsidR="00FD3129">
          <w:rPr>
            <w:noProof/>
            <w:webHidden/>
          </w:rPr>
          <w:fldChar w:fldCharType="end"/>
        </w:r>
      </w:hyperlink>
    </w:p>
    <w:p w:rsidR="00FD3129" w:rsidRDefault="005B2F62">
      <w:pPr>
        <w:pStyle w:val="TOC2"/>
        <w:rPr>
          <w:rFonts w:asciiTheme="minorHAnsi" w:hAnsiTheme="minorHAnsi"/>
          <w:noProof/>
          <w:sz w:val="22"/>
          <w:szCs w:val="22"/>
        </w:rPr>
      </w:pPr>
      <w:hyperlink w:anchor="_Toc381885333" w:history="1">
        <w:r w:rsidR="00FD3129" w:rsidRPr="00276A2D">
          <w:rPr>
            <w:rStyle w:val="Hyperlink"/>
            <w:noProof/>
          </w:rPr>
          <w:t>Configure site design settings</w:t>
        </w:r>
        <w:r w:rsidR="00FD3129">
          <w:rPr>
            <w:noProof/>
            <w:webHidden/>
          </w:rPr>
          <w:tab/>
        </w:r>
        <w:r w:rsidR="00FD3129">
          <w:rPr>
            <w:noProof/>
            <w:webHidden/>
          </w:rPr>
          <w:fldChar w:fldCharType="begin"/>
        </w:r>
        <w:r w:rsidR="00FD3129">
          <w:rPr>
            <w:noProof/>
            <w:webHidden/>
          </w:rPr>
          <w:instrText xml:space="preserve"> PAGEREF _Toc381885333 \h </w:instrText>
        </w:r>
        <w:r w:rsidR="00FD3129">
          <w:rPr>
            <w:noProof/>
            <w:webHidden/>
          </w:rPr>
        </w:r>
        <w:r w:rsidR="00FD3129">
          <w:rPr>
            <w:noProof/>
            <w:webHidden/>
          </w:rPr>
          <w:fldChar w:fldCharType="separate"/>
        </w:r>
        <w:r w:rsidR="00FD3129">
          <w:rPr>
            <w:noProof/>
            <w:webHidden/>
          </w:rPr>
          <w:t>32</w:t>
        </w:r>
        <w:r w:rsidR="00FD3129">
          <w:rPr>
            <w:noProof/>
            <w:webHidden/>
          </w:rPr>
          <w:fldChar w:fldCharType="end"/>
        </w:r>
      </w:hyperlink>
    </w:p>
    <w:p w:rsidR="00FD3129" w:rsidRDefault="005B2F62">
      <w:pPr>
        <w:pStyle w:val="TOC1"/>
        <w:rPr>
          <w:rFonts w:asciiTheme="minorHAnsi" w:eastAsiaTheme="minorEastAsia" w:hAnsiTheme="minorHAnsi" w:cstheme="minorBidi"/>
          <w:b w:val="0"/>
          <w:caps w:val="0"/>
          <w:noProof/>
          <w:sz w:val="22"/>
          <w:lang w:val="en-US" w:bidi="he-IL"/>
        </w:rPr>
      </w:pPr>
      <w:hyperlink w:anchor="_Toc381885334" w:history="1">
        <w:r w:rsidR="00FD3129" w:rsidRPr="00276A2D">
          <w:rPr>
            <w:rStyle w:val="Hyperlink"/>
            <w:noProof/>
            <w:lang w:val="en-US"/>
          </w:rPr>
          <w:t>Exercise 5: Managing Pages and Content in Your Site</w:t>
        </w:r>
        <w:r w:rsidR="00FD3129">
          <w:rPr>
            <w:noProof/>
            <w:webHidden/>
          </w:rPr>
          <w:tab/>
        </w:r>
        <w:r w:rsidR="00FD3129">
          <w:rPr>
            <w:noProof/>
            <w:webHidden/>
          </w:rPr>
          <w:fldChar w:fldCharType="begin"/>
        </w:r>
        <w:r w:rsidR="00FD3129">
          <w:rPr>
            <w:noProof/>
            <w:webHidden/>
          </w:rPr>
          <w:instrText xml:space="preserve"> PAGEREF _Toc381885334 \h </w:instrText>
        </w:r>
        <w:r w:rsidR="00FD3129">
          <w:rPr>
            <w:noProof/>
            <w:webHidden/>
          </w:rPr>
        </w:r>
        <w:r w:rsidR="00FD3129">
          <w:rPr>
            <w:noProof/>
            <w:webHidden/>
          </w:rPr>
          <w:fldChar w:fldCharType="separate"/>
        </w:r>
        <w:r w:rsidR="00FD3129">
          <w:rPr>
            <w:noProof/>
            <w:webHidden/>
          </w:rPr>
          <w:t>32</w:t>
        </w:r>
        <w:r w:rsidR="00FD3129">
          <w:rPr>
            <w:noProof/>
            <w:webHidden/>
          </w:rPr>
          <w:fldChar w:fldCharType="end"/>
        </w:r>
      </w:hyperlink>
    </w:p>
    <w:p w:rsidR="00FD3129" w:rsidRDefault="005B2F62">
      <w:pPr>
        <w:pStyle w:val="TOC2"/>
        <w:rPr>
          <w:rFonts w:asciiTheme="minorHAnsi" w:hAnsiTheme="minorHAnsi"/>
          <w:noProof/>
          <w:sz w:val="22"/>
          <w:szCs w:val="22"/>
        </w:rPr>
      </w:pPr>
      <w:hyperlink w:anchor="_Toc381885335" w:history="1">
        <w:r w:rsidR="00FD3129" w:rsidRPr="00276A2D">
          <w:rPr>
            <w:rStyle w:val="Hyperlink"/>
            <w:noProof/>
          </w:rPr>
          <w:t>Delete a page</w:t>
        </w:r>
        <w:r w:rsidR="00FD3129">
          <w:rPr>
            <w:noProof/>
            <w:webHidden/>
          </w:rPr>
          <w:tab/>
        </w:r>
        <w:r w:rsidR="00FD3129">
          <w:rPr>
            <w:noProof/>
            <w:webHidden/>
          </w:rPr>
          <w:fldChar w:fldCharType="begin"/>
        </w:r>
        <w:r w:rsidR="00FD3129">
          <w:rPr>
            <w:noProof/>
            <w:webHidden/>
          </w:rPr>
          <w:instrText xml:space="preserve"> PAGEREF _Toc381885335 \h </w:instrText>
        </w:r>
        <w:r w:rsidR="00FD3129">
          <w:rPr>
            <w:noProof/>
            <w:webHidden/>
          </w:rPr>
        </w:r>
        <w:r w:rsidR="00FD3129">
          <w:rPr>
            <w:noProof/>
            <w:webHidden/>
          </w:rPr>
          <w:fldChar w:fldCharType="separate"/>
        </w:r>
        <w:r w:rsidR="00FD3129">
          <w:rPr>
            <w:noProof/>
            <w:webHidden/>
          </w:rPr>
          <w:t>32</w:t>
        </w:r>
        <w:r w:rsidR="00FD3129">
          <w:rPr>
            <w:noProof/>
            <w:webHidden/>
          </w:rPr>
          <w:fldChar w:fldCharType="end"/>
        </w:r>
      </w:hyperlink>
    </w:p>
    <w:p w:rsidR="00FD3129" w:rsidRDefault="005B2F62">
      <w:pPr>
        <w:pStyle w:val="TOC2"/>
        <w:rPr>
          <w:rFonts w:asciiTheme="minorHAnsi" w:hAnsiTheme="minorHAnsi"/>
          <w:noProof/>
          <w:sz w:val="22"/>
          <w:szCs w:val="22"/>
        </w:rPr>
      </w:pPr>
      <w:hyperlink w:anchor="_Toc381885336" w:history="1">
        <w:r w:rsidR="00FD3129" w:rsidRPr="00276A2D">
          <w:rPr>
            <w:rStyle w:val="Hyperlink"/>
            <w:noProof/>
          </w:rPr>
          <w:t>Add new pages to the site</w:t>
        </w:r>
        <w:r w:rsidR="00FD3129">
          <w:rPr>
            <w:noProof/>
            <w:webHidden/>
          </w:rPr>
          <w:tab/>
        </w:r>
        <w:r w:rsidR="00FD3129">
          <w:rPr>
            <w:noProof/>
            <w:webHidden/>
          </w:rPr>
          <w:fldChar w:fldCharType="begin"/>
        </w:r>
        <w:r w:rsidR="00FD3129">
          <w:rPr>
            <w:noProof/>
            <w:webHidden/>
          </w:rPr>
          <w:instrText xml:space="preserve"> PAGEREF _Toc381885336 \h </w:instrText>
        </w:r>
        <w:r w:rsidR="00FD3129">
          <w:rPr>
            <w:noProof/>
            <w:webHidden/>
          </w:rPr>
        </w:r>
        <w:r w:rsidR="00FD3129">
          <w:rPr>
            <w:noProof/>
            <w:webHidden/>
          </w:rPr>
          <w:fldChar w:fldCharType="separate"/>
        </w:r>
        <w:r w:rsidR="00FD3129">
          <w:rPr>
            <w:noProof/>
            <w:webHidden/>
          </w:rPr>
          <w:t>32</w:t>
        </w:r>
        <w:r w:rsidR="00FD3129">
          <w:rPr>
            <w:noProof/>
            <w:webHidden/>
          </w:rPr>
          <w:fldChar w:fldCharType="end"/>
        </w:r>
      </w:hyperlink>
    </w:p>
    <w:p w:rsidR="00FD3129" w:rsidRDefault="005B2F62">
      <w:pPr>
        <w:pStyle w:val="TOC2"/>
        <w:rPr>
          <w:rFonts w:asciiTheme="minorHAnsi" w:hAnsiTheme="minorHAnsi"/>
          <w:noProof/>
          <w:sz w:val="22"/>
          <w:szCs w:val="22"/>
        </w:rPr>
      </w:pPr>
      <w:hyperlink w:anchor="_Toc381885337" w:history="1">
        <w:r w:rsidR="00FD3129" w:rsidRPr="00276A2D">
          <w:rPr>
            <w:rStyle w:val="Hyperlink"/>
            <w:noProof/>
          </w:rPr>
          <w:t xml:space="preserve">Add content to the </w:t>
        </w:r>
        <w:r w:rsidR="00FD3129" w:rsidRPr="00276A2D">
          <w:rPr>
            <w:rStyle w:val="Hyperlink"/>
            <w:i/>
            <w:iCs/>
            <w:noProof/>
          </w:rPr>
          <w:t>Venues</w:t>
        </w:r>
        <w:r w:rsidR="00FD3129" w:rsidRPr="00276A2D">
          <w:rPr>
            <w:rStyle w:val="Hyperlink"/>
            <w:noProof/>
          </w:rPr>
          <w:t xml:space="preserve"> page</w:t>
        </w:r>
        <w:r w:rsidR="00FD3129">
          <w:rPr>
            <w:noProof/>
            <w:webHidden/>
          </w:rPr>
          <w:tab/>
        </w:r>
        <w:r w:rsidR="00FD3129">
          <w:rPr>
            <w:noProof/>
            <w:webHidden/>
          </w:rPr>
          <w:fldChar w:fldCharType="begin"/>
        </w:r>
        <w:r w:rsidR="00FD3129">
          <w:rPr>
            <w:noProof/>
            <w:webHidden/>
          </w:rPr>
          <w:instrText xml:space="preserve"> PAGEREF _Toc381885337 \h </w:instrText>
        </w:r>
        <w:r w:rsidR="00FD3129">
          <w:rPr>
            <w:noProof/>
            <w:webHidden/>
          </w:rPr>
        </w:r>
        <w:r w:rsidR="00FD3129">
          <w:rPr>
            <w:noProof/>
            <w:webHidden/>
          </w:rPr>
          <w:fldChar w:fldCharType="separate"/>
        </w:r>
        <w:r w:rsidR="00FD3129">
          <w:rPr>
            <w:noProof/>
            <w:webHidden/>
          </w:rPr>
          <w:t>33</w:t>
        </w:r>
        <w:r w:rsidR="00FD3129">
          <w:rPr>
            <w:noProof/>
            <w:webHidden/>
          </w:rPr>
          <w:fldChar w:fldCharType="end"/>
        </w:r>
      </w:hyperlink>
    </w:p>
    <w:p w:rsidR="00FD3129" w:rsidRDefault="005B2F62">
      <w:pPr>
        <w:pStyle w:val="TOC2"/>
        <w:rPr>
          <w:rFonts w:asciiTheme="minorHAnsi" w:hAnsiTheme="minorHAnsi"/>
          <w:noProof/>
          <w:sz w:val="22"/>
          <w:szCs w:val="22"/>
        </w:rPr>
      </w:pPr>
      <w:hyperlink w:anchor="_Toc381885338" w:history="1">
        <w:r w:rsidR="00FD3129" w:rsidRPr="00276A2D">
          <w:rPr>
            <w:rStyle w:val="Hyperlink"/>
            <w:noProof/>
          </w:rPr>
          <w:t>Add content to the Jam Discussions page</w:t>
        </w:r>
        <w:r w:rsidR="00FD3129">
          <w:rPr>
            <w:noProof/>
            <w:webHidden/>
          </w:rPr>
          <w:tab/>
        </w:r>
        <w:r w:rsidR="00FD3129">
          <w:rPr>
            <w:noProof/>
            <w:webHidden/>
          </w:rPr>
          <w:fldChar w:fldCharType="begin"/>
        </w:r>
        <w:r w:rsidR="00FD3129">
          <w:rPr>
            <w:noProof/>
            <w:webHidden/>
          </w:rPr>
          <w:instrText xml:space="preserve"> PAGEREF _Toc381885338 \h </w:instrText>
        </w:r>
        <w:r w:rsidR="00FD3129">
          <w:rPr>
            <w:noProof/>
            <w:webHidden/>
          </w:rPr>
        </w:r>
        <w:r w:rsidR="00FD3129">
          <w:rPr>
            <w:noProof/>
            <w:webHidden/>
          </w:rPr>
          <w:fldChar w:fldCharType="separate"/>
        </w:r>
        <w:r w:rsidR="00FD3129">
          <w:rPr>
            <w:noProof/>
            <w:webHidden/>
          </w:rPr>
          <w:t>34</w:t>
        </w:r>
        <w:r w:rsidR="00FD3129">
          <w:rPr>
            <w:noProof/>
            <w:webHidden/>
          </w:rPr>
          <w:fldChar w:fldCharType="end"/>
        </w:r>
      </w:hyperlink>
    </w:p>
    <w:p w:rsidR="00FD3129" w:rsidRDefault="005B2F62">
      <w:pPr>
        <w:pStyle w:val="TOC2"/>
        <w:rPr>
          <w:rFonts w:asciiTheme="minorHAnsi" w:hAnsiTheme="minorHAnsi"/>
          <w:noProof/>
          <w:sz w:val="22"/>
          <w:szCs w:val="22"/>
        </w:rPr>
      </w:pPr>
      <w:hyperlink w:anchor="_Toc381885339" w:history="1">
        <w:r w:rsidR="00FD3129" w:rsidRPr="00276A2D">
          <w:rPr>
            <w:rStyle w:val="Hyperlink"/>
            <w:noProof/>
          </w:rPr>
          <w:t>Customize the Jam Discussions</w:t>
        </w:r>
        <w:r w:rsidR="00FD3129" w:rsidRPr="00276A2D">
          <w:rPr>
            <w:rStyle w:val="Hyperlink"/>
            <w:i/>
            <w:iCs/>
            <w:noProof/>
          </w:rPr>
          <w:t xml:space="preserve"> </w:t>
        </w:r>
        <w:r w:rsidR="00FD3129" w:rsidRPr="00276A2D">
          <w:rPr>
            <w:rStyle w:val="Hyperlink"/>
            <w:noProof/>
          </w:rPr>
          <w:t>page header and footer</w:t>
        </w:r>
        <w:r w:rsidR="00FD3129">
          <w:rPr>
            <w:noProof/>
            <w:webHidden/>
          </w:rPr>
          <w:tab/>
        </w:r>
        <w:r w:rsidR="00FD3129">
          <w:rPr>
            <w:noProof/>
            <w:webHidden/>
          </w:rPr>
          <w:fldChar w:fldCharType="begin"/>
        </w:r>
        <w:r w:rsidR="00FD3129">
          <w:rPr>
            <w:noProof/>
            <w:webHidden/>
          </w:rPr>
          <w:instrText xml:space="preserve"> PAGEREF _Toc381885339 \h </w:instrText>
        </w:r>
        <w:r w:rsidR="00FD3129">
          <w:rPr>
            <w:noProof/>
            <w:webHidden/>
          </w:rPr>
        </w:r>
        <w:r w:rsidR="00FD3129">
          <w:rPr>
            <w:noProof/>
            <w:webHidden/>
          </w:rPr>
          <w:fldChar w:fldCharType="separate"/>
        </w:r>
        <w:r w:rsidR="00FD3129">
          <w:rPr>
            <w:noProof/>
            <w:webHidden/>
          </w:rPr>
          <w:t>35</w:t>
        </w:r>
        <w:r w:rsidR="00FD3129">
          <w:rPr>
            <w:noProof/>
            <w:webHidden/>
          </w:rPr>
          <w:fldChar w:fldCharType="end"/>
        </w:r>
      </w:hyperlink>
    </w:p>
    <w:p w:rsidR="00FD3129" w:rsidRDefault="005B2F62">
      <w:pPr>
        <w:pStyle w:val="TOC2"/>
        <w:rPr>
          <w:rFonts w:asciiTheme="minorHAnsi" w:hAnsiTheme="minorHAnsi"/>
          <w:noProof/>
          <w:sz w:val="22"/>
          <w:szCs w:val="22"/>
        </w:rPr>
      </w:pPr>
      <w:hyperlink w:anchor="_Toc381885340" w:history="1">
        <w:r w:rsidR="00FD3129" w:rsidRPr="00276A2D">
          <w:rPr>
            <w:rStyle w:val="Hyperlink"/>
            <w:noProof/>
          </w:rPr>
          <w:t>Update the About the Event page</w:t>
        </w:r>
        <w:r w:rsidR="00FD3129">
          <w:rPr>
            <w:noProof/>
            <w:webHidden/>
          </w:rPr>
          <w:tab/>
        </w:r>
        <w:r w:rsidR="00FD3129">
          <w:rPr>
            <w:noProof/>
            <w:webHidden/>
          </w:rPr>
          <w:fldChar w:fldCharType="begin"/>
        </w:r>
        <w:r w:rsidR="00FD3129">
          <w:rPr>
            <w:noProof/>
            <w:webHidden/>
          </w:rPr>
          <w:instrText xml:space="preserve"> PAGEREF _Toc381885340 \h </w:instrText>
        </w:r>
        <w:r w:rsidR="00FD3129">
          <w:rPr>
            <w:noProof/>
            <w:webHidden/>
          </w:rPr>
        </w:r>
        <w:r w:rsidR="00FD3129">
          <w:rPr>
            <w:noProof/>
            <w:webHidden/>
          </w:rPr>
          <w:fldChar w:fldCharType="separate"/>
        </w:r>
        <w:r w:rsidR="00FD3129">
          <w:rPr>
            <w:noProof/>
            <w:webHidden/>
          </w:rPr>
          <w:t>36</w:t>
        </w:r>
        <w:r w:rsidR="00FD3129">
          <w:rPr>
            <w:noProof/>
            <w:webHidden/>
          </w:rPr>
          <w:fldChar w:fldCharType="end"/>
        </w:r>
      </w:hyperlink>
    </w:p>
    <w:p w:rsidR="00FD3129" w:rsidRDefault="005B2F62">
      <w:pPr>
        <w:pStyle w:val="TOC2"/>
        <w:rPr>
          <w:rFonts w:asciiTheme="minorHAnsi" w:hAnsiTheme="minorHAnsi"/>
          <w:noProof/>
          <w:sz w:val="22"/>
          <w:szCs w:val="22"/>
        </w:rPr>
      </w:pPr>
      <w:hyperlink w:anchor="_Toc381885341" w:history="1">
        <w:r w:rsidR="00FD3129" w:rsidRPr="00276A2D">
          <w:rPr>
            <w:rStyle w:val="Hyperlink"/>
            <w:noProof/>
          </w:rPr>
          <w:t>Update the Registration page</w:t>
        </w:r>
        <w:r w:rsidR="00FD3129">
          <w:rPr>
            <w:noProof/>
            <w:webHidden/>
          </w:rPr>
          <w:tab/>
        </w:r>
        <w:r w:rsidR="00FD3129">
          <w:rPr>
            <w:noProof/>
            <w:webHidden/>
          </w:rPr>
          <w:fldChar w:fldCharType="begin"/>
        </w:r>
        <w:r w:rsidR="00FD3129">
          <w:rPr>
            <w:noProof/>
            <w:webHidden/>
          </w:rPr>
          <w:instrText xml:space="preserve"> PAGEREF _Toc381885341 \h </w:instrText>
        </w:r>
        <w:r w:rsidR="00FD3129">
          <w:rPr>
            <w:noProof/>
            <w:webHidden/>
          </w:rPr>
        </w:r>
        <w:r w:rsidR="00FD3129">
          <w:rPr>
            <w:noProof/>
            <w:webHidden/>
          </w:rPr>
          <w:fldChar w:fldCharType="separate"/>
        </w:r>
        <w:r w:rsidR="00FD3129">
          <w:rPr>
            <w:noProof/>
            <w:webHidden/>
          </w:rPr>
          <w:t>37</w:t>
        </w:r>
        <w:r w:rsidR="00FD3129">
          <w:rPr>
            <w:noProof/>
            <w:webHidden/>
          </w:rPr>
          <w:fldChar w:fldCharType="end"/>
        </w:r>
      </w:hyperlink>
    </w:p>
    <w:p w:rsidR="00FD3129" w:rsidRDefault="005B2F62">
      <w:pPr>
        <w:pStyle w:val="TOC2"/>
        <w:rPr>
          <w:rFonts w:asciiTheme="minorHAnsi" w:hAnsiTheme="minorHAnsi"/>
          <w:noProof/>
          <w:sz w:val="22"/>
          <w:szCs w:val="22"/>
        </w:rPr>
      </w:pPr>
      <w:hyperlink w:anchor="_Toc381885342" w:history="1">
        <w:r w:rsidR="00FD3129" w:rsidRPr="00276A2D">
          <w:rPr>
            <w:rStyle w:val="Hyperlink"/>
            <w:noProof/>
          </w:rPr>
          <w:t>Remove the page grid</w:t>
        </w:r>
        <w:r w:rsidR="00FD3129">
          <w:rPr>
            <w:noProof/>
            <w:webHidden/>
          </w:rPr>
          <w:tab/>
        </w:r>
        <w:r w:rsidR="00FD3129">
          <w:rPr>
            <w:noProof/>
            <w:webHidden/>
          </w:rPr>
          <w:fldChar w:fldCharType="begin"/>
        </w:r>
        <w:r w:rsidR="00FD3129">
          <w:rPr>
            <w:noProof/>
            <w:webHidden/>
          </w:rPr>
          <w:instrText xml:space="preserve"> PAGEREF _Toc381885342 \h </w:instrText>
        </w:r>
        <w:r w:rsidR="00FD3129">
          <w:rPr>
            <w:noProof/>
            <w:webHidden/>
          </w:rPr>
        </w:r>
        <w:r w:rsidR="00FD3129">
          <w:rPr>
            <w:noProof/>
            <w:webHidden/>
          </w:rPr>
          <w:fldChar w:fldCharType="separate"/>
        </w:r>
        <w:r w:rsidR="00FD3129">
          <w:rPr>
            <w:noProof/>
            <w:webHidden/>
          </w:rPr>
          <w:t>37</w:t>
        </w:r>
        <w:r w:rsidR="00FD3129">
          <w:rPr>
            <w:noProof/>
            <w:webHidden/>
          </w:rPr>
          <w:fldChar w:fldCharType="end"/>
        </w:r>
      </w:hyperlink>
    </w:p>
    <w:p w:rsidR="00FD3129" w:rsidRDefault="005B2F62">
      <w:pPr>
        <w:pStyle w:val="TOC1"/>
        <w:rPr>
          <w:rFonts w:asciiTheme="minorHAnsi" w:eastAsiaTheme="minorEastAsia" w:hAnsiTheme="minorHAnsi" w:cstheme="minorBidi"/>
          <w:b w:val="0"/>
          <w:caps w:val="0"/>
          <w:noProof/>
          <w:sz w:val="22"/>
          <w:lang w:val="en-US" w:bidi="he-IL"/>
        </w:rPr>
      </w:pPr>
      <w:hyperlink w:anchor="_Toc381885343" w:history="1">
        <w:r w:rsidR="00FD3129" w:rsidRPr="00276A2D">
          <w:rPr>
            <w:rStyle w:val="Hyperlink"/>
            <w:noProof/>
            <w:lang w:val="en-US"/>
          </w:rPr>
          <w:t>Exercise 6: ENHANCING THE site layout and theme</w:t>
        </w:r>
        <w:r w:rsidR="00FD3129">
          <w:rPr>
            <w:noProof/>
            <w:webHidden/>
          </w:rPr>
          <w:tab/>
        </w:r>
        <w:r w:rsidR="00FD3129">
          <w:rPr>
            <w:noProof/>
            <w:webHidden/>
          </w:rPr>
          <w:fldChar w:fldCharType="begin"/>
        </w:r>
        <w:r w:rsidR="00FD3129">
          <w:rPr>
            <w:noProof/>
            <w:webHidden/>
          </w:rPr>
          <w:instrText xml:space="preserve"> PAGEREF _Toc381885343 \h </w:instrText>
        </w:r>
        <w:r w:rsidR="00FD3129">
          <w:rPr>
            <w:noProof/>
            <w:webHidden/>
          </w:rPr>
        </w:r>
        <w:r w:rsidR="00FD3129">
          <w:rPr>
            <w:noProof/>
            <w:webHidden/>
          </w:rPr>
          <w:fldChar w:fldCharType="separate"/>
        </w:r>
        <w:r w:rsidR="00FD3129">
          <w:rPr>
            <w:noProof/>
            <w:webHidden/>
          </w:rPr>
          <w:t>38</w:t>
        </w:r>
        <w:r w:rsidR="00FD3129">
          <w:rPr>
            <w:noProof/>
            <w:webHidden/>
          </w:rPr>
          <w:fldChar w:fldCharType="end"/>
        </w:r>
      </w:hyperlink>
    </w:p>
    <w:p w:rsidR="00FD3129" w:rsidRDefault="005B2F62">
      <w:pPr>
        <w:pStyle w:val="TOC2"/>
        <w:rPr>
          <w:rFonts w:asciiTheme="minorHAnsi" w:hAnsiTheme="minorHAnsi"/>
          <w:noProof/>
          <w:sz w:val="22"/>
          <w:szCs w:val="22"/>
        </w:rPr>
      </w:pPr>
      <w:hyperlink w:anchor="_Toc381885344" w:history="1">
        <w:r w:rsidR="00FD3129" w:rsidRPr="00276A2D">
          <w:rPr>
            <w:rStyle w:val="Hyperlink"/>
            <w:noProof/>
          </w:rPr>
          <w:t>Customize the site background and page navigation bar</w:t>
        </w:r>
        <w:r w:rsidR="00FD3129">
          <w:rPr>
            <w:noProof/>
            <w:webHidden/>
          </w:rPr>
          <w:tab/>
        </w:r>
        <w:r w:rsidR="00FD3129">
          <w:rPr>
            <w:noProof/>
            <w:webHidden/>
          </w:rPr>
          <w:fldChar w:fldCharType="begin"/>
        </w:r>
        <w:r w:rsidR="00FD3129">
          <w:rPr>
            <w:noProof/>
            <w:webHidden/>
          </w:rPr>
          <w:instrText xml:space="preserve"> PAGEREF _Toc381885344 \h </w:instrText>
        </w:r>
        <w:r w:rsidR="00FD3129">
          <w:rPr>
            <w:noProof/>
            <w:webHidden/>
          </w:rPr>
        </w:r>
        <w:r w:rsidR="00FD3129">
          <w:rPr>
            <w:noProof/>
            <w:webHidden/>
          </w:rPr>
          <w:fldChar w:fldCharType="separate"/>
        </w:r>
        <w:r w:rsidR="00FD3129">
          <w:rPr>
            <w:noProof/>
            <w:webHidden/>
          </w:rPr>
          <w:t>38</w:t>
        </w:r>
        <w:r w:rsidR="00FD3129">
          <w:rPr>
            <w:noProof/>
            <w:webHidden/>
          </w:rPr>
          <w:fldChar w:fldCharType="end"/>
        </w:r>
      </w:hyperlink>
    </w:p>
    <w:p w:rsidR="00FD3129" w:rsidRDefault="005B2F62">
      <w:pPr>
        <w:pStyle w:val="TOC2"/>
        <w:rPr>
          <w:rFonts w:asciiTheme="minorHAnsi" w:hAnsiTheme="minorHAnsi"/>
          <w:noProof/>
          <w:sz w:val="22"/>
          <w:szCs w:val="22"/>
        </w:rPr>
      </w:pPr>
      <w:hyperlink w:anchor="_Toc381885345" w:history="1">
        <w:r w:rsidR="00FD3129" w:rsidRPr="00276A2D">
          <w:rPr>
            <w:rStyle w:val="Hyperlink"/>
            <w:noProof/>
          </w:rPr>
          <w:t>Download the theme</w:t>
        </w:r>
        <w:r w:rsidR="00FD3129">
          <w:rPr>
            <w:noProof/>
            <w:webHidden/>
          </w:rPr>
          <w:tab/>
        </w:r>
        <w:r w:rsidR="00FD3129">
          <w:rPr>
            <w:noProof/>
            <w:webHidden/>
          </w:rPr>
          <w:fldChar w:fldCharType="begin"/>
        </w:r>
        <w:r w:rsidR="00FD3129">
          <w:rPr>
            <w:noProof/>
            <w:webHidden/>
          </w:rPr>
          <w:instrText xml:space="preserve"> PAGEREF _Toc381885345 \h </w:instrText>
        </w:r>
        <w:r w:rsidR="00FD3129">
          <w:rPr>
            <w:noProof/>
            <w:webHidden/>
          </w:rPr>
        </w:r>
        <w:r w:rsidR="00FD3129">
          <w:rPr>
            <w:noProof/>
            <w:webHidden/>
          </w:rPr>
          <w:fldChar w:fldCharType="separate"/>
        </w:r>
        <w:r w:rsidR="00FD3129">
          <w:rPr>
            <w:noProof/>
            <w:webHidden/>
          </w:rPr>
          <w:t>38</w:t>
        </w:r>
        <w:r w:rsidR="00FD3129">
          <w:rPr>
            <w:noProof/>
            <w:webHidden/>
          </w:rPr>
          <w:fldChar w:fldCharType="end"/>
        </w:r>
      </w:hyperlink>
    </w:p>
    <w:p w:rsidR="00FD3129" w:rsidRDefault="005B2F62">
      <w:pPr>
        <w:pStyle w:val="TOC2"/>
        <w:rPr>
          <w:rFonts w:asciiTheme="minorHAnsi" w:hAnsiTheme="minorHAnsi"/>
          <w:noProof/>
          <w:sz w:val="22"/>
          <w:szCs w:val="22"/>
        </w:rPr>
      </w:pPr>
      <w:hyperlink w:anchor="_Toc381885346" w:history="1">
        <w:r w:rsidR="00FD3129" w:rsidRPr="00276A2D">
          <w:rPr>
            <w:rStyle w:val="Hyperlink"/>
            <w:noProof/>
          </w:rPr>
          <w:t>Edit the general settings of the site</w:t>
        </w:r>
        <w:r w:rsidR="00FD3129">
          <w:rPr>
            <w:noProof/>
            <w:webHidden/>
          </w:rPr>
          <w:tab/>
        </w:r>
        <w:r w:rsidR="00FD3129">
          <w:rPr>
            <w:noProof/>
            <w:webHidden/>
          </w:rPr>
          <w:fldChar w:fldCharType="begin"/>
        </w:r>
        <w:r w:rsidR="00FD3129">
          <w:rPr>
            <w:noProof/>
            <w:webHidden/>
          </w:rPr>
          <w:instrText xml:space="preserve"> PAGEREF _Toc381885346 \h </w:instrText>
        </w:r>
        <w:r w:rsidR="00FD3129">
          <w:rPr>
            <w:noProof/>
            <w:webHidden/>
          </w:rPr>
        </w:r>
        <w:r w:rsidR="00FD3129">
          <w:rPr>
            <w:noProof/>
            <w:webHidden/>
          </w:rPr>
          <w:fldChar w:fldCharType="separate"/>
        </w:r>
        <w:r w:rsidR="00FD3129">
          <w:rPr>
            <w:noProof/>
            <w:webHidden/>
          </w:rPr>
          <w:t>38</w:t>
        </w:r>
        <w:r w:rsidR="00FD3129">
          <w:rPr>
            <w:noProof/>
            <w:webHidden/>
          </w:rPr>
          <w:fldChar w:fldCharType="end"/>
        </w:r>
      </w:hyperlink>
    </w:p>
    <w:p w:rsidR="00FD3129" w:rsidRDefault="005B2F62">
      <w:pPr>
        <w:pStyle w:val="TOC2"/>
        <w:rPr>
          <w:rFonts w:asciiTheme="minorHAnsi" w:hAnsiTheme="minorHAnsi"/>
          <w:noProof/>
          <w:sz w:val="22"/>
          <w:szCs w:val="22"/>
        </w:rPr>
      </w:pPr>
      <w:hyperlink w:anchor="_Toc381885347" w:history="1">
        <w:r w:rsidR="00FD3129" w:rsidRPr="00276A2D">
          <w:rPr>
            <w:rStyle w:val="Hyperlink"/>
            <w:noProof/>
            <w:lang w:bidi="ar-SA"/>
          </w:rPr>
          <w:t>Edit the page navigation bar settings</w:t>
        </w:r>
        <w:r w:rsidR="00FD3129">
          <w:rPr>
            <w:noProof/>
            <w:webHidden/>
          </w:rPr>
          <w:tab/>
        </w:r>
        <w:r w:rsidR="00FD3129">
          <w:rPr>
            <w:noProof/>
            <w:webHidden/>
          </w:rPr>
          <w:fldChar w:fldCharType="begin"/>
        </w:r>
        <w:r w:rsidR="00FD3129">
          <w:rPr>
            <w:noProof/>
            <w:webHidden/>
          </w:rPr>
          <w:instrText xml:space="preserve"> PAGEREF _Toc381885347 \h </w:instrText>
        </w:r>
        <w:r w:rsidR="00FD3129">
          <w:rPr>
            <w:noProof/>
            <w:webHidden/>
          </w:rPr>
        </w:r>
        <w:r w:rsidR="00FD3129">
          <w:rPr>
            <w:noProof/>
            <w:webHidden/>
          </w:rPr>
          <w:fldChar w:fldCharType="separate"/>
        </w:r>
        <w:r w:rsidR="00FD3129">
          <w:rPr>
            <w:noProof/>
            <w:webHidden/>
          </w:rPr>
          <w:t>39</w:t>
        </w:r>
        <w:r w:rsidR="00FD3129">
          <w:rPr>
            <w:noProof/>
            <w:webHidden/>
          </w:rPr>
          <w:fldChar w:fldCharType="end"/>
        </w:r>
      </w:hyperlink>
    </w:p>
    <w:p w:rsidR="00FD3129" w:rsidRDefault="005B2F62">
      <w:pPr>
        <w:pStyle w:val="TOC2"/>
        <w:rPr>
          <w:rFonts w:asciiTheme="minorHAnsi" w:hAnsiTheme="minorHAnsi"/>
          <w:noProof/>
          <w:sz w:val="22"/>
          <w:szCs w:val="22"/>
        </w:rPr>
      </w:pPr>
      <w:hyperlink w:anchor="_Toc381885348" w:history="1">
        <w:r w:rsidR="00FD3129" w:rsidRPr="00276A2D">
          <w:rPr>
            <w:rStyle w:val="Hyperlink"/>
            <w:noProof/>
          </w:rPr>
          <w:t>Upload the new theme and apply it to the site</w:t>
        </w:r>
        <w:r w:rsidR="00FD3129">
          <w:rPr>
            <w:noProof/>
            <w:webHidden/>
          </w:rPr>
          <w:tab/>
        </w:r>
        <w:r w:rsidR="00FD3129">
          <w:rPr>
            <w:noProof/>
            <w:webHidden/>
          </w:rPr>
          <w:fldChar w:fldCharType="begin"/>
        </w:r>
        <w:r w:rsidR="00FD3129">
          <w:rPr>
            <w:noProof/>
            <w:webHidden/>
          </w:rPr>
          <w:instrText xml:space="preserve"> PAGEREF _Toc381885348 \h </w:instrText>
        </w:r>
        <w:r w:rsidR="00FD3129">
          <w:rPr>
            <w:noProof/>
            <w:webHidden/>
          </w:rPr>
        </w:r>
        <w:r w:rsidR="00FD3129">
          <w:rPr>
            <w:noProof/>
            <w:webHidden/>
          </w:rPr>
          <w:fldChar w:fldCharType="separate"/>
        </w:r>
        <w:r w:rsidR="00FD3129">
          <w:rPr>
            <w:noProof/>
            <w:webHidden/>
          </w:rPr>
          <w:t>39</w:t>
        </w:r>
        <w:r w:rsidR="00FD3129">
          <w:rPr>
            <w:noProof/>
            <w:webHidden/>
          </w:rPr>
          <w:fldChar w:fldCharType="end"/>
        </w:r>
      </w:hyperlink>
    </w:p>
    <w:p w:rsidR="00FD3129" w:rsidRDefault="005B2F62">
      <w:pPr>
        <w:pStyle w:val="TOC1"/>
        <w:rPr>
          <w:rFonts w:asciiTheme="minorHAnsi" w:eastAsiaTheme="minorEastAsia" w:hAnsiTheme="minorHAnsi" w:cstheme="minorBidi"/>
          <w:b w:val="0"/>
          <w:caps w:val="0"/>
          <w:noProof/>
          <w:sz w:val="22"/>
          <w:lang w:val="en-US" w:bidi="he-IL"/>
        </w:rPr>
      </w:pPr>
      <w:hyperlink w:anchor="_Toc381885349" w:history="1">
        <w:r w:rsidR="00FD3129" w:rsidRPr="00276A2D">
          <w:rPr>
            <w:rStyle w:val="Hyperlink"/>
            <w:noProof/>
            <w:lang w:val="en-US"/>
          </w:rPr>
          <w:t>Exercise 7: previewing the site and publishing it</w:t>
        </w:r>
        <w:r w:rsidR="00FD3129">
          <w:rPr>
            <w:noProof/>
            <w:webHidden/>
          </w:rPr>
          <w:tab/>
        </w:r>
        <w:r w:rsidR="00FD3129">
          <w:rPr>
            <w:noProof/>
            <w:webHidden/>
          </w:rPr>
          <w:fldChar w:fldCharType="begin"/>
        </w:r>
        <w:r w:rsidR="00FD3129">
          <w:rPr>
            <w:noProof/>
            <w:webHidden/>
          </w:rPr>
          <w:instrText xml:space="preserve"> PAGEREF _Toc381885349 \h </w:instrText>
        </w:r>
        <w:r w:rsidR="00FD3129">
          <w:rPr>
            <w:noProof/>
            <w:webHidden/>
          </w:rPr>
        </w:r>
        <w:r w:rsidR="00FD3129">
          <w:rPr>
            <w:noProof/>
            <w:webHidden/>
          </w:rPr>
          <w:fldChar w:fldCharType="separate"/>
        </w:r>
        <w:r w:rsidR="00FD3129">
          <w:rPr>
            <w:noProof/>
            <w:webHidden/>
          </w:rPr>
          <w:t>40</w:t>
        </w:r>
        <w:r w:rsidR="00FD3129">
          <w:rPr>
            <w:noProof/>
            <w:webHidden/>
          </w:rPr>
          <w:fldChar w:fldCharType="end"/>
        </w:r>
      </w:hyperlink>
    </w:p>
    <w:p w:rsidR="00FD3129" w:rsidRDefault="005B2F62">
      <w:pPr>
        <w:pStyle w:val="TOC2"/>
        <w:rPr>
          <w:rFonts w:asciiTheme="minorHAnsi" w:hAnsiTheme="minorHAnsi"/>
          <w:noProof/>
          <w:sz w:val="22"/>
          <w:szCs w:val="22"/>
        </w:rPr>
      </w:pPr>
      <w:hyperlink w:anchor="_Toc381885350" w:history="1">
        <w:r w:rsidR="00FD3129" w:rsidRPr="00276A2D">
          <w:rPr>
            <w:rStyle w:val="Hyperlink"/>
            <w:noProof/>
          </w:rPr>
          <w:t>Preview the site</w:t>
        </w:r>
        <w:r w:rsidR="00FD3129">
          <w:rPr>
            <w:noProof/>
            <w:webHidden/>
          </w:rPr>
          <w:tab/>
        </w:r>
        <w:r w:rsidR="00FD3129">
          <w:rPr>
            <w:noProof/>
            <w:webHidden/>
          </w:rPr>
          <w:fldChar w:fldCharType="begin"/>
        </w:r>
        <w:r w:rsidR="00FD3129">
          <w:rPr>
            <w:noProof/>
            <w:webHidden/>
          </w:rPr>
          <w:instrText xml:space="preserve"> PAGEREF _Toc381885350 \h </w:instrText>
        </w:r>
        <w:r w:rsidR="00FD3129">
          <w:rPr>
            <w:noProof/>
            <w:webHidden/>
          </w:rPr>
        </w:r>
        <w:r w:rsidR="00FD3129">
          <w:rPr>
            <w:noProof/>
            <w:webHidden/>
          </w:rPr>
          <w:fldChar w:fldCharType="separate"/>
        </w:r>
        <w:r w:rsidR="00FD3129">
          <w:rPr>
            <w:noProof/>
            <w:webHidden/>
          </w:rPr>
          <w:t>40</w:t>
        </w:r>
        <w:r w:rsidR="00FD3129">
          <w:rPr>
            <w:noProof/>
            <w:webHidden/>
          </w:rPr>
          <w:fldChar w:fldCharType="end"/>
        </w:r>
      </w:hyperlink>
    </w:p>
    <w:p w:rsidR="00FD3129" w:rsidRDefault="005B2F62">
      <w:pPr>
        <w:pStyle w:val="TOC2"/>
        <w:rPr>
          <w:rFonts w:asciiTheme="minorHAnsi" w:hAnsiTheme="minorHAnsi"/>
          <w:noProof/>
          <w:sz w:val="22"/>
          <w:szCs w:val="22"/>
        </w:rPr>
      </w:pPr>
      <w:hyperlink w:anchor="_Toc381885351" w:history="1">
        <w:r w:rsidR="00FD3129" w:rsidRPr="00276A2D">
          <w:rPr>
            <w:rStyle w:val="Hyperlink"/>
            <w:noProof/>
          </w:rPr>
          <w:t>Publish the site and edit the site URL</w:t>
        </w:r>
        <w:r w:rsidR="00FD3129">
          <w:rPr>
            <w:noProof/>
            <w:webHidden/>
          </w:rPr>
          <w:tab/>
        </w:r>
        <w:r w:rsidR="00FD3129">
          <w:rPr>
            <w:noProof/>
            <w:webHidden/>
          </w:rPr>
          <w:fldChar w:fldCharType="begin"/>
        </w:r>
        <w:r w:rsidR="00FD3129">
          <w:rPr>
            <w:noProof/>
            <w:webHidden/>
          </w:rPr>
          <w:instrText xml:space="preserve"> PAGEREF _Toc381885351 \h </w:instrText>
        </w:r>
        <w:r w:rsidR="00FD3129">
          <w:rPr>
            <w:noProof/>
            <w:webHidden/>
          </w:rPr>
        </w:r>
        <w:r w:rsidR="00FD3129">
          <w:rPr>
            <w:noProof/>
            <w:webHidden/>
          </w:rPr>
          <w:fldChar w:fldCharType="separate"/>
        </w:r>
        <w:r w:rsidR="00FD3129">
          <w:rPr>
            <w:noProof/>
            <w:webHidden/>
          </w:rPr>
          <w:t>40</w:t>
        </w:r>
        <w:r w:rsidR="00FD3129">
          <w:rPr>
            <w:noProof/>
            <w:webHidden/>
          </w:rPr>
          <w:fldChar w:fldCharType="end"/>
        </w:r>
      </w:hyperlink>
    </w:p>
    <w:p w:rsidR="00FD3129" w:rsidRDefault="005B2F62">
      <w:pPr>
        <w:pStyle w:val="TOC2"/>
        <w:rPr>
          <w:rFonts w:asciiTheme="minorHAnsi" w:hAnsiTheme="minorHAnsi"/>
          <w:noProof/>
          <w:sz w:val="22"/>
          <w:szCs w:val="22"/>
        </w:rPr>
      </w:pPr>
      <w:hyperlink w:anchor="_Toc381885352" w:history="1">
        <w:r w:rsidR="00FD3129" w:rsidRPr="00276A2D">
          <w:rPr>
            <w:rStyle w:val="Hyperlink"/>
            <w:noProof/>
          </w:rPr>
          <w:t>View the site in consumption mode</w:t>
        </w:r>
        <w:r w:rsidR="00FD3129">
          <w:rPr>
            <w:noProof/>
            <w:webHidden/>
          </w:rPr>
          <w:tab/>
        </w:r>
        <w:r w:rsidR="00FD3129">
          <w:rPr>
            <w:noProof/>
            <w:webHidden/>
          </w:rPr>
          <w:fldChar w:fldCharType="begin"/>
        </w:r>
        <w:r w:rsidR="00FD3129">
          <w:rPr>
            <w:noProof/>
            <w:webHidden/>
          </w:rPr>
          <w:instrText xml:space="preserve"> PAGEREF _Toc381885352 \h </w:instrText>
        </w:r>
        <w:r w:rsidR="00FD3129">
          <w:rPr>
            <w:noProof/>
            <w:webHidden/>
          </w:rPr>
        </w:r>
        <w:r w:rsidR="00FD3129">
          <w:rPr>
            <w:noProof/>
            <w:webHidden/>
          </w:rPr>
          <w:fldChar w:fldCharType="separate"/>
        </w:r>
        <w:r w:rsidR="00FD3129">
          <w:rPr>
            <w:noProof/>
            <w:webHidden/>
          </w:rPr>
          <w:t>40</w:t>
        </w:r>
        <w:r w:rsidR="00FD3129">
          <w:rPr>
            <w:noProof/>
            <w:webHidden/>
          </w:rPr>
          <w:fldChar w:fldCharType="end"/>
        </w:r>
      </w:hyperlink>
    </w:p>
    <w:p w:rsidR="00FD3129" w:rsidRDefault="005B2F62">
      <w:pPr>
        <w:pStyle w:val="TOC2"/>
        <w:rPr>
          <w:rFonts w:asciiTheme="minorHAnsi" w:hAnsiTheme="minorHAnsi"/>
          <w:noProof/>
          <w:sz w:val="22"/>
          <w:szCs w:val="22"/>
        </w:rPr>
      </w:pPr>
      <w:hyperlink w:anchor="_Toc381885353" w:history="1">
        <w:r w:rsidR="00FD3129" w:rsidRPr="00276A2D">
          <w:rPr>
            <w:rStyle w:val="Hyperlink"/>
            <w:noProof/>
            <w:lang w:bidi="ar-SA"/>
          </w:rPr>
          <w:t>Access the site with your mobile device</w:t>
        </w:r>
        <w:r w:rsidR="00FD3129">
          <w:rPr>
            <w:noProof/>
            <w:webHidden/>
          </w:rPr>
          <w:tab/>
        </w:r>
        <w:r w:rsidR="00FD3129">
          <w:rPr>
            <w:noProof/>
            <w:webHidden/>
          </w:rPr>
          <w:fldChar w:fldCharType="begin"/>
        </w:r>
        <w:r w:rsidR="00FD3129">
          <w:rPr>
            <w:noProof/>
            <w:webHidden/>
          </w:rPr>
          <w:instrText xml:space="preserve"> PAGEREF _Toc381885353 \h </w:instrText>
        </w:r>
        <w:r w:rsidR="00FD3129">
          <w:rPr>
            <w:noProof/>
            <w:webHidden/>
          </w:rPr>
        </w:r>
        <w:r w:rsidR="00FD3129">
          <w:rPr>
            <w:noProof/>
            <w:webHidden/>
          </w:rPr>
          <w:fldChar w:fldCharType="separate"/>
        </w:r>
        <w:r w:rsidR="00FD3129">
          <w:rPr>
            <w:noProof/>
            <w:webHidden/>
          </w:rPr>
          <w:t>40</w:t>
        </w:r>
        <w:r w:rsidR="00FD3129">
          <w:rPr>
            <w:noProof/>
            <w:webHidden/>
          </w:rPr>
          <w:fldChar w:fldCharType="end"/>
        </w:r>
      </w:hyperlink>
    </w:p>
    <w:p w:rsidR="00FD3129" w:rsidRDefault="005B2F62">
      <w:pPr>
        <w:pStyle w:val="TOC2"/>
        <w:rPr>
          <w:rFonts w:asciiTheme="minorHAnsi" w:hAnsiTheme="minorHAnsi"/>
          <w:noProof/>
          <w:sz w:val="22"/>
          <w:szCs w:val="22"/>
        </w:rPr>
      </w:pPr>
      <w:hyperlink w:anchor="_Toc381885354" w:history="1">
        <w:r w:rsidR="00FD3129" w:rsidRPr="00276A2D">
          <w:rPr>
            <w:rStyle w:val="Hyperlink"/>
            <w:noProof/>
            <w:lang w:bidi="ar-SA"/>
          </w:rPr>
          <w:t>View the site usage analytics</w:t>
        </w:r>
        <w:r w:rsidR="00FD3129">
          <w:rPr>
            <w:noProof/>
            <w:webHidden/>
          </w:rPr>
          <w:tab/>
        </w:r>
        <w:r w:rsidR="00FD3129">
          <w:rPr>
            <w:noProof/>
            <w:webHidden/>
          </w:rPr>
          <w:fldChar w:fldCharType="begin"/>
        </w:r>
        <w:r w:rsidR="00FD3129">
          <w:rPr>
            <w:noProof/>
            <w:webHidden/>
          </w:rPr>
          <w:instrText xml:space="preserve"> PAGEREF _Toc381885354 \h </w:instrText>
        </w:r>
        <w:r w:rsidR="00FD3129">
          <w:rPr>
            <w:noProof/>
            <w:webHidden/>
          </w:rPr>
        </w:r>
        <w:r w:rsidR="00FD3129">
          <w:rPr>
            <w:noProof/>
            <w:webHidden/>
          </w:rPr>
          <w:fldChar w:fldCharType="separate"/>
        </w:r>
        <w:r w:rsidR="00FD3129">
          <w:rPr>
            <w:noProof/>
            <w:webHidden/>
          </w:rPr>
          <w:t>40</w:t>
        </w:r>
        <w:r w:rsidR="00FD3129">
          <w:rPr>
            <w:noProof/>
            <w:webHidden/>
          </w:rPr>
          <w:fldChar w:fldCharType="end"/>
        </w:r>
      </w:hyperlink>
    </w:p>
    <w:p w:rsidR="00FD3129" w:rsidRDefault="005B2F62">
      <w:pPr>
        <w:pStyle w:val="TOC1"/>
        <w:rPr>
          <w:rFonts w:asciiTheme="minorHAnsi" w:eastAsiaTheme="minorEastAsia" w:hAnsiTheme="minorHAnsi" w:cstheme="minorBidi"/>
          <w:b w:val="0"/>
          <w:caps w:val="0"/>
          <w:noProof/>
          <w:sz w:val="22"/>
          <w:lang w:val="en-US" w:bidi="he-IL"/>
        </w:rPr>
      </w:pPr>
      <w:hyperlink w:anchor="_Toc381885355" w:history="1">
        <w:r w:rsidR="00FD3129" w:rsidRPr="00276A2D">
          <w:rPr>
            <w:rStyle w:val="Hyperlink"/>
            <w:noProof/>
            <w:lang w:val="en-US"/>
          </w:rPr>
          <w:t>exercise 8: exploring advanced site management and authoring features</w:t>
        </w:r>
        <w:r w:rsidR="00FD3129">
          <w:rPr>
            <w:noProof/>
            <w:webHidden/>
          </w:rPr>
          <w:tab/>
        </w:r>
        <w:r w:rsidR="00FD3129">
          <w:rPr>
            <w:noProof/>
            <w:webHidden/>
          </w:rPr>
          <w:fldChar w:fldCharType="begin"/>
        </w:r>
        <w:r w:rsidR="00FD3129">
          <w:rPr>
            <w:noProof/>
            <w:webHidden/>
          </w:rPr>
          <w:instrText xml:space="preserve"> PAGEREF _Toc381885355 \h </w:instrText>
        </w:r>
        <w:r w:rsidR="00FD3129">
          <w:rPr>
            <w:noProof/>
            <w:webHidden/>
          </w:rPr>
        </w:r>
        <w:r w:rsidR="00FD3129">
          <w:rPr>
            <w:noProof/>
            <w:webHidden/>
          </w:rPr>
          <w:fldChar w:fldCharType="separate"/>
        </w:r>
        <w:r w:rsidR="00FD3129">
          <w:rPr>
            <w:noProof/>
            <w:webHidden/>
          </w:rPr>
          <w:t>41</w:t>
        </w:r>
        <w:r w:rsidR="00FD3129">
          <w:rPr>
            <w:noProof/>
            <w:webHidden/>
          </w:rPr>
          <w:fldChar w:fldCharType="end"/>
        </w:r>
      </w:hyperlink>
    </w:p>
    <w:p w:rsidR="00FD3129" w:rsidRDefault="005B2F62">
      <w:pPr>
        <w:pStyle w:val="TOC2"/>
        <w:rPr>
          <w:rFonts w:asciiTheme="minorHAnsi" w:hAnsiTheme="minorHAnsi"/>
          <w:noProof/>
          <w:sz w:val="22"/>
          <w:szCs w:val="22"/>
        </w:rPr>
      </w:pPr>
      <w:hyperlink w:anchor="_Toc381885356" w:history="1">
        <w:r w:rsidR="00FD3129" w:rsidRPr="00276A2D">
          <w:rPr>
            <w:rStyle w:val="Hyperlink"/>
            <w:noProof/>
            <w:lang w:bidi="ar-SA"/>
          </w:rPr>
          <w:t>Manage page hierarchies</w:t>
        </w:r>
        <w:r w:rsidR="00FD3129">
          <w:rPr>
            <w:noProof/>
            <w:webHidden/>
          </w:rPr>
          <w:tab/>
        </w:r>
        <w:r w:rsidR="00FD3129">
          <w:rPr>
            <w:noProof/>
            <w:webHidden/>
          </w:rPr>
          <w:fldChar w:fldCharType="begin"/>
        </w:r>
        <w:r w:rsidR="00FD3129">
          <w:rPr>
            <w:noProof/>
            <w:webHidden/>
          </w:rPr>
          <w:instrText xml:space="preserve"> PAGEREF _Toc381885356 \h </w:instrText>
        </w:r>
        <w:r w:rsidR="00FD3129">
          <w:rPr>
            <w:noProof/>
            <w:webHidden/>
          </w:rPr>
        </w:r>
        <w:r w:rsidR="00FD3129">
          <w:rPr>
            <w:noProof/>
            <w:webHidden/>
          </w:rPr>
          <w:fldChar w:fldCharType="separate"/>
        </w:r>
        <w:r w:rsidR="00FD3129">
          <w:rPr>
            <w:noProof/>
            <w:webHidden/>
          </w:rPr>
          <w:t>41</w:t>
        </w:r>
        <w:r w:rsidR="00FD3129">
          <w:rPr>
            <w:noProof/>
            <w:webHidden/>
          </w:rPr>
          <w:fldChar w:fldCharType="end"/>
        </w:r>
      </w:hyperlink>
    </w:p>
    <w:p w:rsidR="00FD3129" w:rsidRDefault="005B2F62">
      <w:pPr>
        <w:pStyle w:val="TOC2"/>
        <w:rPr>
          <w:rFonts w:asciiTheme="minorHAnsi" w:hAnsiTheme="minorHAnsi"/>
          <w:noProof/>
          <w:sz w:val="22"/>
          <w:szCs w:val="22"/>
        </w:rPr>
      </w:pPr>
      <w:hyperlink w:anchor="_Toc381885357" w:history="1">
        <w:r w:rsidR="00FD3129" w:rsidRPr="00276A2D">
          <w:rPr>
            <w:rStyle w:val="Hyperlink"/>
            <w:noProof/>
            <w:lang w:bidi="ar-SA"/>
          </w:rPr>
          <w:t>Revert changes made to the site</w:t>
        </w:r>
        <w:r w:rsidR="00FD3129">
          <w:rPr>
            <w:noProof/>
            <w:webHidden/>
          </w:rPr>
          <w:tab/>
        </w:r>
        <w:r w:rsidR="00FD3129">
          <w:rPr>
            <w:noProof/>
            <w:webHidden/>
          </w:rPr>
          <w:fldChar w:fldCharType="begin"/>
        </w:r>
        <w:r w:rsidR="00FD3129">
          <w:rPr>
            <w:noProof/>
            <w:webHidden/>
          </w:rPr>
          <w:instrText xml:space="preserve"> PAGEREF _Toc381885357 \h </w:instrText>
        </w:r>
        <w:r w:rsidR="00FD3129">
          <w:rPr>
            <w:noProof/>
            <w:webHidden/>
          </w:rPr>
        </w:r>
        <w:r w:rsidR="00FD3129">
          <w:rPr>
            <w:noProof/>
            <w:webHidden/>
          </w:rPr>
          <w:fldChar w:fldCharType="separate"/>
        </w:r>
        <w:r w:rsidR="00FD3129">
          <w:rPr>
            <w:noProof/>
            <w:webHidden/>
          </w:rPr>
          <w:t>41</w:t>
        </w:r>
        <w:r w:rsidR="00FD3129">
          <w:rPr>
            <w:noProof/>
            <w:webHidden/>
          </w:rPr>
          <w:fldChar w:fldCharType="end"/>
        </w:r>
      </w:hyperlink>
    </w:p>
    <w:p w:rsidR="00FD3129" w:rsidRDefault="005B2F62">
      <w:pPr>
        <w:pStyle w:val="TOC2"/>
        <w:rPr>
          <w:rFonts w:asciiTheme="minorHAnsi" w:hAnsiTheme="minorHAnsi"/>
          <w:noProof/>
          <w:sz w:val="22"/>
          <w:szCs w:val="22"/>
        </w:rPr>
      </w:pPr>
      <w:hyperlink w:anchor="_Toc381885358" w:history="1">
        <w:r w:rsidR="00FD3129" w:rsidRPr="00276A2D">
          <w:rPr>
            <w:rStyle w:val="Hyperlink"/>
            <w:noProof/>
            <w:lang w:bidi="ar-SA"/>
          </w:rPr>
          <w:t>Set a URL for downtime</w:t>
        </w:r>
        <w:r w:rsidR="00FD3129">
          <w:rPr>
            <w:noProof/>
            <w:webHidden/>
          </w:rPr>
          <w:tab/>
        </w:r>
        <w:r w:rsidR="00FD3129">
          <w:rPr>
            <w:noProof/>
            <w:webHidden/>
          </w:rPr>
          <w:fldChar w:fldCharType="begin"/>
        </w:r>
        <w:r w:rsidR="00FD3129">
          <w:rPr>
            <w:noProof/>
            <w:webHidden/>
          </w:rPr>
          <w:instrText xml:space="preserve"> PAGEREF _Toc381885358 \h </w:instrText>
        </w:r>
        <w:r w:rsidR="00FD3129">
          <w:rPr>
            <w:noProof/>
            <w:webHidden/>
          </w:rPr>
        </w:r>
        <w:r w:rsidR="00FD3129">
          <w:rPr>
            <w:noProof/>
            <w:webHidden/>
          </w:rPr>
          <w:fldChar w:fldCharType="separate"/>
        </w:r>
        <w:r w:rsidR="00FD3129">
          <w:rPr>
            <w:noProof/>
            <w:webHidden/>
          </w:rPr>
          <w:t>41</w:t>
        </w:r>
        <w:r w:rsidR="00FD3129">
          <w:rPr>
            <w:noProof/>
            <w:webHidden/>
          </w:rPr>
          <w:fldChar w:fldCharType="end"/>
        </w:r>
      </w:hyperlink>
    </w:p>
    <w:p w:rsidR="00FD3129" w:rsidRDefault="005B2F62">
      <w:pPr>
        <w:pStyle w:val="TOC1"/>
        <w:rPr>
          <w:rFonts w:asciiTheme="minorHAnsi" w:eastAsiaTheme="minorEastAsia" w:hAnsiTheme="minorHAnsi" w:cstheme="minorBidi"/>
          <w:b w:val="0"/>
          <w:caps w:val="0"/>
          <w:noProof/>
          <w:sz w:val="22"/>
          <w:lang w:val="en-US" w:bidi="he-IL"/>
        </w:rPr>
      </w:pPr>
      <w:hyperlink w:anchor="_Toc381885359" w:history="1">
        <w:r w:rsidR="00FD3129" w:rsidRPr="00276A2D">
          <w:rPr>
            <w:rStyle w:val="Hyperlink"/>
            <w:noProof/>
            <w:lang w:val="en-US"/>
          </w:rPr>
          <w:t>Appendix: Setting up Your Trial Account</w:t>
        </w:r>
        <w:r w:rsidR="00FD3129">
          <w:rPr>
            <w:noProof/>
            <w:webHidden/>
          </w:rPr>
          <w:tab/>
        </w:r>
        <w:r w:rsidR="00FD3129">
          <w:rPr>
            <w:noProof/>
            <w:webHidden/>
          </w:rPr>
          <w:fldChar w:fldCharType="begin"/>
        </w:r>
        <w:r w:rsidR="00FD3129">
          <w:rPr>
            <w:noProof/>
            <w:webHidden/>
          </w:rPr>
          <w:instrText xml:space="preserve"> PAGEREF _Toc381885359 \h </w:instrText>
        </w:r>
        <w:r w:rsidR="00FD3129">
          <w:rPr>
            <w:noProof/>
            <w:webHidden/>
          </w:rPr>
        </w:r>
        <w:r w:rsidR="00FD3129">
          <w:rPr>
            <w:noProof/>
            <w:webHidden/>
          </w:rPr>
          <w:fldChar w:fldCharType="separate"/>
        </w:r>
        <w:r w:rsidR="00FD3129">
          <w:rPr>
            <w:noProof/>
            <w:webHidden/>
          </w:rPr>
          <w:t>42</w:t>
        </w:r>
        <w:r w:rsidR="00FD3129">
          <w:rPr>
            <w:noProof/>
            <w:webHidden/>
          </w:rPr>
          <w:fldChar w:fldCharType="end"/>
        </w:r>
      </w:hyperlink>
    </w:p>
    <w:p w:rsidR="0029428E" w:rsidRPr="00C24E68" w:rsidRDefault="0029428E" w:rsidP="0029428E">
      <w:r w:rsidRPr="00C24E68">
        <w:rPr>
          <w:rFonts w:eastAsia="Calibri"/>
          <w:szCs w:val="22"/>
        </w:rPr>
        <w:fldChar w:fldCharType="end"/>
      </w:r>
    </w:p>
    <w:p w:rsidR="0029428E" w:rsidRPr="00C24E68" w:rsidRDefault="0029428E" w:rsidP="0029428E"/>
    <w:p w:rsidR="0029428E" w:rsidRPr="00C24E68" w:rsidRDefault="0029428E" w:rsidP="0029428E">
      <w:pPr>
        <w:jc w:val="center"/>
        <w:rPr>
          <w:b/>
          <w:szCs w:val="36"/>
        </w:rPr>
      </w:pPr>
    </w:p>
    <w:p w:rsidR="00A418E7" w:rsidRPr="00C24E68" w:rsidRDefault="00A418E7">
      <w:pPr>
        <w:tabs>
          <w:tab w:val="clear" w:pos="720"/>
          <w:tab w:val="clear" w:pos="1152"/>
        </w:tabs>
        <w:spacing w:before="0" w:line="240" w:lineRule="auto"/>
        <w:rPr>
          <w:b/>
          <w:bCs/>
          <w:caps/>
          <w:sz w:val="24"/>
          <w:szCs w:val="28"/>
        </w:rPr>
      </w:pPr>
      <w:r w:rsidRPr="00C24E68">
        <w:br w:type="page"/>
      </w:r>
    </w:p>
    <w:p w:rsidR="00A418E7" w:rsidRPr="00C24E68" w:rsidRDefault="00A418E7" w:rsidP="00AB4399">
      <w:pPr>
        <w:pStyle w:val="Heading1"/>
        <w:rPr>
          <w:lang w:val="en-US"/>
        </w:rPr>
        <w:sectPr w:rsidR="00A418E7" w:rsidRPr="00C24E68" w:rsidSect="0056666F">
          <w:headerReference w:type="default" r:id="rId16"/>
          <w:headerReference w:type="first" r:id="rId17"/>
          <w:footerReference w:type="first" r:id="rId18"/>
          <w:pgSz w:w="11906" w:h="16838" w:code="9"/>
          <w:pgMar w:top="1418" w:right="680" w:bottom="1701" w:left="680" w:header="680" w:footer="680" w:gutter="0"/>
          <w:cols w:space="708"/>
          <w:titlePg/>
          <w:docGrid w:linePitch="360"/>
        </w:sectPr>
      </w:pPr>
    </w:p>
    <w:p w:rsidR="00A02534" w:rsidRPr="00C24E68" w:rsidRDefault="00AB4399" w:rsidP="00087F6B">
      <w:pPr>
        <w:pStyle w:val="Heading1"/>
        <w:spacing w:after="60"/>
        <w:rPr>
          <w:lang w:val="en-US"/>
        </w:rPr>
      </w:pPr>
      <w:bookmarkStart w:id="3" w:name="_Toc381885283"/>
      <w:r w:rsidRPr="00C24E68">
        <w:rPr>
          <w:lang w:val="en-US"/>
        </w:rPr>
        <w:lastRenderedPageBreak/>
        <w:t>Welcome</w:t>
      </w:r>
      <w:bookmarkEnd w:id="3"/>
    </w:p>
    <w:p w:rsidR="00AB4399" w:rsidRPr="00C24E68" w:rsidRDefault="00AB4399" w:rsidP="00AB4399">
      <w:r w:rsidRPr="00C24E68">
        <w:t xml:space="preserve">Welcome to our partner hands-on workshop for SAP HANA Cloud Portal site and content development. We intend to accompany you as you develop widgets for your Cloud Portal site, deploy them to SAP HANA Cloud, and then build your complete </w:t>
      </w:r>
      <w:r w:rsidR="00C24E68" w:rsidRPr="00C24E68">
        <w:t>site in SAP HANA Cloud Portal. A</w:t>
      </w:r>
      <w:r w:rsidRPr="00C24E68">
        <w:t>fter this session, you will have the knowledge and skills to:</w:t>
      </w:r>
    </w:p>
    <w:p w:rsidR="00D83AF9" w:rsidRPr="00C24E68" w:rsidRDefault="00D83AF9" w:rsidP="00087F6B">
      <w:pPr>
        <w:pStyle w:val="ListBullet"/>
        <w:spacing w:before="80"/>
        <w:ind w:left="567" w:hanging="335"/>
      </w:pPr>
      <w:bookmarkStart w:id="4" w:name="_Toc280869761"/>
      <w:r w:rsidRPr="00C24E68">
        <w:t>Work in the Eclipse environment to develop a range of widgets for deploying to the cloud</w:t>
      </w:r>
    </w:p>
    <w:p w:rsidR="00D83AF9" w:rsidRPr="00C24E68" w:rsidRDefault="00D83AF9" w:rsidP="00087F6B">
      <w:pPr>
        <w:pStyle w:val="ListBullet"/>
        <w:spacing w:before="80"/>
        <w:ind w:left="567" w:hanging="335"/>
      </w:pPr>
      <w:r w:rsidRPr="00C24E68">
        <w:t>Create Cloud Portal sites</w:t>
      </w:r>
    </w:p>
    <w:p w:rsidR="00D83AF9" w:rsidRPr="00C24E68" w:rsidRDefault="00D83AF9" w:rsidP="00087F6B">
      <w:pPr>
        <w:pStyle w:val="ListBullet"/>
        <w:spacing w:before="80"/>
        <w:ind w:left="567" w:hanging="335"/>
      </w:pPr>
      <w:r w:rsidRPr="00C24E68">
        <w:t>Populate the site pages with the content you have developed</w:t>
      </w:r>
    </w:p>
    <w:p w:rsidR="00D83AF9" w:rsidRPr="00C24E68" w:rsidRDefault="00CB2578" w:rsidP="00CB2578">
      <w:pPr>
        <w:pStyle w:val="ListBullet"/>
        <w:spacing w:before="80"/>
        <w:ind w:left="567" w:hanging="335"/>
      </w:pPr>
      <w:r>
        <w:t>Preview the site and publish it</w:t>
      </w:r>
    </w:p>
    <w:p w:rsidR="00D83AF9" w:rsidRPr="00C24E68" w:rsidRDefault="00D83AF9" w:rsidP="00087F6B">
      <w:pPr>
        <w:pStyle w:val="ListBullet"/>
        <w:spacing w:before="80"/>
        <w:ind w:left="567" w:hanging="335"/>
      </w:pPr>
      <w:r w:rsidRPr="00C24E68">
        <w:t>Understand how you can easily author engaging sites that expose cloud-based social and business applications</w:t>
      </w:r>
    </w:p>
    <w:p w:rsidR="00D83AF9" w:rsidRPr="00C24E68" w:rsidRDefault="0029428E" w:rsidP="0029428E">
      <w:pPr>
        <w:pStyle w:val="Heading1"/>
        <w:rPr>
          <w:lang w:val="en-US"/>
        </w:rPr>
      </w:pPr>
      <w:bookmarkStart w:id="5" w:name="_Toc379790546"/>
      <w:bookmarkStart w:id="6" w:name="_Toc381885284"/>
      <w:bookmarkStart w:id="7" w:name="_Toc280869762"/>
      <w:bookmarkEnd w:id="4"/>
      <w:r w:rsidRPr="00C24E68">
        <w:rPr>
          <w:lang w:val="en-US"/>
        </w:rPr>
        <w:t>TUTORIAL</w:t>
      </w:r>
      <w:r w:rsidR="00D83AF9" w:rsidRPr="00C24E68">
        <w:rPr>
          <w:lang w:val="en-US"/>
        </w:rPr>
        <w:t xml:space="preserve"> Agenda</w:t>
      </w:r>
      <w:bookmarkEnd w:id="5"/>
      <w:bookmarkEnd w:id="6"/>
    </w:p>
    <w:p w:rsidR="00D83AF9" w:rsidRPr="00C24E68" w:rsidRDefault="00D83AF9" w:rsidP="00D83AF9">
      <w:pPr>
        <w:pStyle w:val="ListNumber"/>
        <w:rPr>
          <w:lang w:val="en-US"/>
        </w:rPr>
      </w:pPr>
      <w:r w:rsidRPr="00C24E68">
        <w:rPr>
          <w:b/>
          <w:bCs/>
          <w:lang w:val="en-US"/>
        </w:rPr>
        <w:t>Setting up the Work Environment</w:t>
      </w:r>
    </w:p>
    <w:p w:rsidR="00D83AF9" w:rsidRPr="00C24E68" w:rsidRDefault="00D83AF9" w:rsidP="00D83AF9">
      <w:pPr>
        <w:pStyle w:val="ListContinue"/>
      </w:pPr>
      <w:r w:rsidRPr="00C24E68">
        <w:t>To begin, you will activate your SAP HANA Cloud account (if you haven’t already), access the Eclipse working environment, and become familiar with the tools that you will use for developing your widgets for your portal site.</w:t>
      </w:r>
    </w:p>
    <w:p w:rsidR="00D83AF9" w:rsidRPr="00C24E68" w:rsidRDefault="00D83AF9" w:rsidP="00D83AF9">
      <w:pPr>
        <w:pStyle w:val="ListNumber"/>
        <w:rPr>
          <w:lang w:val="en-US"/>
        </w:rPr>
      </w:pPr>
      <w:r w:rsidRPr="00C24E68">
        <w:rPr>
          <w:b/>
          <w:bCs/>
          <w:lang w:val="en-US"/>
        </w:rPr>
        <w:t xml:space="preserve">Creating </w:t>
      </w:r>
      <w:proofErr w:type="spellStart"/>
      <w:r w:rsidR="00F0409C">
        <w:rPr>
          <w:b/>
          <w:bCs/>
          <w:lang w:val="en-US"/>
        </w:rPr>
        <w:t>OpenSocial</w:t>
      </w:r>
      <w:proofErr w:type="spellEnd"/>
      <w:r w:rsidRPr="00C24E68">
        <w:rPr>
          <w:b/>
          <w:bCs/>
          <w:lang w:val="en-US"/>
        </w:rPr>
        <w:t xml:space="preserve"> Widgets</w:t>
      </w:r>
    </w:p>
    <w:p w:rsidR="00D83AF9" w:rsidRPr="00C24E68" w:rsidRDefault="00D83AF9" w:rsidP="00D83AF9">
      <w:pPr>
        <w:pStyle w:val="ListContinue"/>
      </w:pPr>
      <w:r w:rsidRPr="00C24E68">
        <w:t xml:space="preserve">In this section, you will create </w:t>
      </w:r>
      <w:proofErr w:type="spellStart"/>
      <w:r w:rsidR="00F0409C">
        <w:t>Open</w:t>
      </w:r>
      <w:r w:rsidR="004C357C" w:rsidRPr="00C24E68">
        <w:t>Social</w:t>
      </w:r>
      <w:proofErr w:type="spellEnd"/>
      <w:r w:rsidRPr="00C24E68">
        <w:t xml:space="preserve"> widgets for your Cloud Portal site. Also, you will review the code of a number of additional preconfigured widgets so that you can learn about different aspects of the code.</w:t>
      </w:r>
    </w:p>
    <w:p w:rsidR="00D83AF9" w:rsidRPr="00C24E68" w:rsidRDefault="00D83AF9" w:rsidP="00D83AF9">
      <w:pPr>
        <w:pStyle w:val="ListNumber"/>
        <w:rPr>
          <w:lang w:val="en-US"/>
        </w:rPr>
      </w:pPr>
      <w:r w:rsidRPr="00C24E68">
        <w:rPr>
          <w:b/>
          <w:bCs/>
          <w:lang w:val="en-US"/>
        </w:rPr>
        <w:t>Adding the Widgets to Cloud Portal</w:t>
      </w:r>
    </w:p>
    <w:p w:rsidR="00D83AF9" w:rsidRPr="00C24E68" w:rsidRDefault="00D83AF9" w:rsidP="00CB2578">
      <w:pPr>
        <w:pStyle w:val="ListContinue"/>
      </w:pPr>
      <w:r w:rsidRPr="00C24E68">
        <w:t xml:space="preserve">You will </w:t>
      </w:r>
      <w:r w:rsidR="005C554D" w:rsidRPr="00C24E68">
        <w:t>then</w:t>
      </w:r>
      <w:r w:rsidRPr="00C24E68">
        <w:t xml:space="preserve"> deploy your widgets to SAP HANA Cloud. Then, you will add those widgets to SAP HANA Cloud Port</w:t>
      </w:r>
      <w:r w:rsidR="00CB2578">
        <w:t>al.</w:t>
      </w:r>
    </w:p>
    <w:p w:rsidR="005C554D" w:rsidRPr="00C24E68" w:rsidRDefault="005C554D" w:rsidP="005C554D">
      <w:pPr>
        <w:pStyle w:val="ListNumber"/>
        <w:rPr>
          <w:lang w:val="en-US"/>
        </w:rPr>
      </w:pPr>
      <w:bookmarkStart w:id="8" w:name="_Toc379790548"/>
      <w:bookmarkStart w:id="9" w:name="_Toc130702977"/>
      <w:bookmarkEnd w:id="7"/>
      <w:r w:rsidRPr="00C24E68">
        <w:rPr>
          <w:b/>
          <w:bCs/>
          <w:lang w:val="en-US"/>
        </w:rPr>
        <w:t>Creating and Configuring a New Cloud Portal Site</w:t>
      </w:r>
    </w:p>
    <w:p w:rsidR="005C554D" w:rsidRPr="00C24E68" w:rsidRDefault="005C554D" w:rsidP="005C554D">
      <w:pPr>
        <w:pStyle w:val="ListContinue"/>
      </w:pPr>
      <w:r w:rsidRPr="00C24E68">
        <w:t>Once your content is ready, you will create a new Cloud Portal site based on an existing site that you import from the Cloud Portal Market Place.</w:t>
      </w:r>
    </w:p>
    <w:p w:rsidR="005C554D" w:rsidRPr="00C24E68" w:rsidRDefault="00087F6B" w:rsidP="005C554D">
      <w:pPr>
        <w:pStyle w:val="ListNumber"/>
        <w:rPr>
          <w:lang w:val="en-US"/>
        </w:rPr>
      </w:pPr>
      <w:r w:rsidRPr="00C24E68">
        <w:rPr>
          <w:b/>
          <w:bCs/>
          <w:lang w:val="en-US"/>
        </w:rPr>
        <w:t>Managing Pages and Content in Your Site</w:t>
      </w:r>
    </w:p>
    <w:p w:rsidR="005C554D" w:rsidRPr="00C24E68" w:rsidRDefault="00087F6B" w:rsidP="005C554D">
      <w:pPr>
        <w:pStyle w:val="ListContinue"/>
      </w:pPr>
      <w:r w:rsidRPr="00C24E68">
        <w:t>In this exercise, you will focus on finalizing your page structure, and assigning page layouts by using the provided page templates.</w:t>
      </w:r>
    </w:p>
    <w:p w:rsidR="005C554D" w:rsidRPr="00C24E68" w:rsidRDefault="00087F6B" w:rsidP="005C554D">
      <w:pPr>
        <w:pStyle w:val="ListNumber"/>
        <w:rPr>
          <w:lang w:val="en-US"/>
        </w:rPr>
      </w:pPr>
      <w:r w:rsidRPr="00C24E68">
        <w:rPr>
          <w:b/>
          <w:bCs/>
          <w:lang w:val="en-US"/>
        </w:rPr>
        <w:t>Enhancing the Site Layout and Theme</w:t>
      </w:r>
    </w:p>
    <w:p w:rsidR="005C554D" w:rsidRPr="00C24E68" w:rsidRDefault="00087F6B" w:rsidP="005C554D">
      <w:pPr>
        <w:pStyle w:val="ListContinue"/>
      </w:pPr>
      <w:r w:rsidRPr="00C24E68">
        <w:t>You will now create a theme for your site and apply it to the site pages.</w:t>
      </w:r>
    </w:p>
    <w:p w:rsidR="00087F6B" w:rsidRPr="00C24E68" w:rsidRDefault="00087F6B" w:rsidP="00087F6B">
      <w:pPr>
        <w:pStyle w:val="ListNumber"/>
        <w:rPr>
          <w:lang w:val="en-US"/>
        </w:rPr>
      </w:pPr>
      <w:r w:rsidRPr="00C24E68">
        <w:rPr>
          <w:b/>
          <w:bCs/>
          <w:lang w:val="en-US"/>
        </w:rPr>
        <w:t>Previewing the Site and Publishing It</w:t>
      </w:r>
    </w:p>
    <w:p w:rsidR="00087F6B" w:rsidRPr="00C24E68" w:rsidRDefault="00087F6B" w:rsidP="00087F6B">
      <w:pPr>
        <w:pStyle w:val="ListContinue"/>
      </w:pPr>
      <w:r w:rsidRPr="00C24E68">
        <w:t>Before you publish your site for end users, you can preview it on the different devices.</w:t>
      </w:r>
    </w:p>
    <w:p w:rsidR="00087F6B" w:rsidRPr="00C24E68" w:rsidRDefault="00087F6B" w:rsidP="00087F6B">
      <w:pPr>
        <w:pStyle w:val="ListNumber"/>
        <w:rPr>
          <w:lang w:val="en-US"/>
        </w:rPr>
      </w:pPr>
      <w:r w:rsidRPr="00C24E68">
        <w:rPr>
          <w:b/>
          <w:bCs/>
          <w:lang w:val="en-US"/>
        </w:rPr>
        <w:t>Exploring Advanced Site Management and Authoring Features</w:t>
      </w:r>
    </w:p>
    <w:p w:rsidR="00087F6B" w:rsidRPr="00C24E68" w:rsidRDefault="00087F6B" w:rsidP="00087F6B">
      <w:pPr>
        <w:pStyle w:val="ListContinue"/>
      </w:pPr>
      <w:r w:rsidRPr="00C24E68">
        <w:t xml:space="preserve">Now that your site is complete and published, you will learn about additional features for building your </w:t>
      </w:r>
      <w:r w:rsidR="00C24E68" w:rsidRPr="00C24E68">
        <w:t>Cloud</w:t>
      </w:r>
      <w:r w:rsidRPr="00C24E68">
        <w:t xml:space="preserve"> Portal sites.</w:t>
      </w:r>
    </w:p>
    <w:p w:rsidR="00641EDF" w:rsidRPr="00C24E68" w:rsidRDefault="00641EDF" w:rsidP="0029428E">
      <w:pPr>
        <w:pStyle w:val="Heading1"/>
        <w:rPr>
          <w:lang w:val="en-US"/>
        </w:rPr>
      </w:pPr>
      <w:bookmarkStart w:id="10" w:name="_Toc381885285"/>
      <w:r w:rsidRPr="00C24E68">
        <w:rPr>
          <w:lang w:val="en-US"/>
        </w:rPr>
        <w:t>Prerequisites</w:t>
      </w:r>
      <w:bookmarkEnd w:id="8"/>
      <w:bookmarkEnd w:id="10"/>
    </w:p>
    <w:p w:rsidR="00641EDF" w:rsidRPr="00C24E68" w:rsidRDefault="00641EDF" w:rsidP="00641EDF">
      <w:pPr>
        <w:pStyle w:val="ListBullet"/>
      </w:pPr>
      <w:r w:rsidRPr="00C24E68">
        <w:t>You have the following installed on your machine:</w:t>
      </w:r>
    </w:p>
    <w:p w:rsidR="00641EDF" w:rsidRPr="00C24E68" w:rsidRDefault="00641EDF" w:rsidP="00641EDF">
      <w:pPr>
        <w:pStyle w:val="ListBullet2"/>
      </w:pPr>
      <w:r w:rsidRPr="00C24E68">
        <w:t>Chrome browser, for use in all of the exercises in this tutorial</w:t>
      </w:r>
    </w:p>
    <w:p w:rsidR="00641EDF" w:rsidRPr="00C24E68" w:rsidRDefault="00641EDF" w:rsidP="00641EDF">
      <w:pPr>
        <w:pStyle w:val="ListBullet2"/>
      </w:pPr>
      <w:r w:rsidRPr="00C24E68">
        <w:t>Java Development Kit (JDK)</w:t>
      </w:r>
    </w:p>
    <w:p w:rsidR="00641EDF" w:rsidRPr="00C24E68" w:rsidRDefault="00641EDF" w:rsidP="00641EDF">
      <w:pPr>
        <w:pStyle w:val="ListBullet2"/>
      </w:pPr>
      <w:r w:rsidRPr="00C24E68">
        <w:t>Notepad++</w:t>
      </w:r>
    </w:p>
    <w:p w:rsidR="00641EDF" w:rsidRPr="00C24E68" w:rsidRDefault="00641EDF" w:rsidP="000F5AF4">
      <w:pPr>
        <w:pStyle w:val="ListBullet"/>
      </w:pPr>
      <w:r w:rsidRPr="00C24E68">
        <w:t>You have established a trial account for SAP H</w:t>
      </w:r>
      <w:r w:rsidR="000F5AF4">
        <w:t xml:space="preserve">ANA Cloud Portal and have </w:t>
      </w:r>
      <w:proofErr w:type="gramStart"/>
      <w:r w:rsidR="000F5AF4">
        <w:t xml:space="preserve">your  </w:t>
      </w:r>
      <w:r w:rsidRPr="00C24E68">
        <w:t>SAP</w:t>
      </w:r>
      <w:proofErr w:type="gramEnd"/>
      <w:r w:rsidRPr="00C24E68">
        <w:t xml:space="preserve"> ID or SCN credentials. </w:t>
      </w:r>
      <w:r w:rsidRPr="00C24E68">
        <w:br/>
      </w:r>
      <w:r w:rsidRPr="00C24E68">
        <w:rPr>
          <w:b/>
          <w:bCs/>
        </w:rPr>
        <w:t>Note</w:t>
      </w:r>
      <w:r w:rsidRPr="00C24E68">
        <w:t>: You will need to use the name and password of your trial account in some of the exercises.</w:t>
      </w:r>
    </w:p>
    <w:p w:rsidR="00641EDF" w:rsidRPr="00C24E68" w:rsidRDefault="00641EDF" w:rsidP="00641EDF">
      <w:pPr>
        <w:rPr>
          <w:lang w:bidi="he-IL"/>
        </w:rPr>
      </w:pPr>
    </w:p>
    <w:p w:rsidR="00E56D1D" w:rsidRPr="00C24E68" w:rsidRDefault="00E56D1D" w:rsidP="00CB0084">
      <w:pPr>
        <w:rPr>
          <w:b/>
          <w:bCs/>
          <w:i/>
          <w:iCs/>
          <w:color w:val="1F497D" w:themeColor="text2"/>
          <w:sz w:val="30"/>
          <w:szCs w:val="30"/>
        </w:rPr>
      </w:pPr>
      <w:r w:rsidRPr="00C24E68">
        <w:rPr>
          <w:b/>
          <w:bCs/>
          <w:i/>
          <w:iCs/>
          <w:color w:val="1F497D" w:themeColor="text2"/>
          <w:sz w:val="30"/>
          <w:szCs w:val="30"/>
        </w:rPr>
        <w:t>Good luc</w:t>
      </w:r>
      <w:r w:rsidR="00CB0084" w:rsidRPr="00C24E68">
        <w:rPr>
          <w:b/>
          <w:bCs/>
          <w:i/>
          <w:iCs/>
          <w:color w:val="1F497D" w:themeColor="text2"/>
          <w:sz w:val="30"/>
          <w:szCs w:val="30"/>
        </w:rPr>
        <w:t>k with your content development.</w:t>
      </w:r>
    </w:p>
    <w:p w:rsidR="00E56D1D" w:rsidRPr="00C24E68" w:rsidRDefault="00E56D1D" w:rsidP="00EC624E">
      <w:pPr>
        <w:pStyle w:val="Heading1"/>
        <w:rPr>
          <w:lang w:val="en-US"/>
        </w:rPr>
      </w:pPr>
      <w:bookmarkStart w:id="11" w:name="_Toc381885286"/>
      <w:r w:rsidRPr="00C24E68">
        <w:rPr>
          <w:lang w:val="en-US"/>
        </w:rPr>
        <w:lastRenderedPageBreak/>
        <w:t>Exercise 1: Setting up the Work Environment</w:t>
      </w:r>
      <w:bookmarkEnd w:id="11"/>
    </w:p>
    <w:p w:rsidR="00E56D1D" w:rsidRPr="00C24E68" w:rsidRDefault="00E56D1D" w:rsidP="0036121F">
      <w:r w:rsidRPr="00C24E68">
        <w:t xml:space="preserve">In this exercise, you will initiate a free HANA Cloud trial account, start the </w:t>
      </w:r>
      <w:r w:rsidR="0036121F">
        <w:t>E</w:t>
      </w:r>
      <w:r w:rsidRPr="00C24E68">
        <w:t>clipse IDE, verify the HANA Cloud settings, and import a simple web application to host your widget resources.</w:t>
      </w:r>
    </w:p>
    <w:p w:rsidR="00E56D1D" w:rsidRPr="00C24E68" w:rsidRDefault="00BB316C" w:rsidP="00BB316C">
      <w:pPr>
        <w:pStyle w:val="Heading2"/>
        <w:rPr>
          <w:lang w:val="en-US"/>
        </w:rPr>
      </w:pPr>
      <w:bookmarkStart w:id="12" w:name="_Toc379790549"/>
      <w:bookmarkStart w:id="13" w:name="_Toc381885287"/>
      <w:r w:rsidRPr="00C24E68">
        <w:rPr>
          <w:lang w:val="en-US"/>
        </w:rPr>
        <w:t>Set</w:t>
      </w:r>
      <w:r w:rsidR="00E56D1D" w:rsidRPr="00C24E68">
        <w:rPr>
          <w:lang w:val="en-US"/>
        </w:rPr>
        <w:t xml:space="preserve"> </w:t>
      </w:r>
      <w:r w:rsidRPr="00C24E68">
        <w:rPr>
          <w:lang w:val="en-US"/>
        </w:rPr>
        <w:t>u</w:t>
      </w:r>
      <w:r w:rsidR="00E56D1D" w:rsidRPr="00C24E68">
        <w:rPr>
          <w:lang w:val="en-US"/>
        </w:rPr>
        <w:t xml:space="preserve">p </w:t>
      </w:r>
      <w:r w:rsidRPr="00C24E68">
        <w:rPr>
          <w:lang w:val="en-US"/>
        </w:rPr>
        <w:t>y</w:t>
      </w:r>
      <w:r w:rsidR="00E56D1D" w:rsidRPr="00C24E68">
        <w:rPr>
          <w:lang w:val="en-US"/>
        </w:rPr>
        <w:t xml:space="preserve">our </w:t>
      </w:r>
      <w:r w:rsidRPr="00C24E68">
        <w:rPr>
          <w:lang w:val="en-US"/>
        </w:rPr>
        <w:t>e</w:t>
      </w:r>
      <w:r w:rsidR="00E56D1D" w:rsidRPr="00C24E68">
        <w:rPr>
          <w:lang w:val="en-US"/>
        </w:rPr>
        <w:t>nvironment</w:t>
      </w:r>
      <w:bookmarkEnd w:id="12"/>
      <w:bookmarkEnd w:id="13"/>
    </w:p>
    <w:p w:rsidR="00E56D1D" w:rsidRPr="00C24E68" w:rsidRDefault="00E56D1D" w:rsidP="00CA639A">
      <w:r w:rsidRPr="00C24E68">
        <w:t>If you do not have a trial HANA Cloud account, see the appendix for the relevant instructions.</w:t>
      </w:r>
    </w:p>
    <w:p w:rsidR="00E471A1" w:rsidRPr="00E471A1" w:rsidRDefault="00E471A1" w:rsidP="00E471A1">
      <w:pPr>
        <w:pStyle w:val="Heading2"/>
        <w:rPr>
          <w:sz w:val="20"/>
          <w:lang w:val="en-US"/>
        </w:rPr>
      </w:pPr>
      <w:r>
        <w:rPr>
          <w:sz w:val="20"/>
          <w:lang w:val="en-US"/>
        </w:rPr>
        <w:br/>
      </w:r>
      <w:bookmarkStart w:id="14" w:name="_Toc381885288"/>
      <w:r w:rsidRPr="00E471A1">
        <w:rPr>
          <w:sz w:val="20"/>
          <w:lang w:val="en-US"/>
        </w:rPr>
        <w:t>Access your trial account</w:t>
      </w:r>
      <w:bookmarkEnd w:id="14"/>
    </w:p>
    <w:p w:rsidR="00E471A1" w:rsidRPr="00756854" w:rsidRDefault="00E471A1" w:rsidP="00A148F0">
      <w:pPr>
        <w:pStyle w:val="ListNumber"/>
        <w:numPr>
          <w:ilvl w:val="1"/>
          <w:numId w:val="17"/>
        </w:numPr>
        <w:rPr>
          <w:lang w:val="en-US"/>
        </w:rPr>
      </w:pPr>
      <w:r w:rsidRPr="00756854">
        <w:rPr>
          <w:lang w:val="en-US"/>
        </w:rPr>
        <w:t>Open your Chrome browser</w:t>
      </w:r>
    </w:p>
    <w:p w:rsidR="00E471A1" w:rsidRPr="00756854" w:rsidRDefault="00E471A1" w:rsidP="00A148F0">
      <w:pPr>
        <w:pStyle w:val="ListNumber"/>
        <w:numPr>
          <w:ilvl w:val="1"/>
          <w:numId w:val="17"/>
        </w:numPr>
        <w:rPr>
          <w:lang w:val="en-US"/>
        </w:rPr>
      </w:pPr>
      <w:r w:rsidRPr="00756854">
        <w:rPr>
          <w:lang w:val="en-US"/>
        </w:rPr>
        <w:t xml:space="preserve">Go to </w:t>
      </w:r>
      <w:hyperlink r:id="rId19" w:history="1">
        <w:r w:rsidRPr="00756854">
          <w:rPr>
            <w:rStyle w:val="Hyperlink"/>
            <w:lang w:val="en-US"/>
          </w:rPr>
          <w:t>https://account.hanatrial.ondemand.com/cockpit</w:t>
        </w:r>
      </w:hyperlink>
      <w:r w:rsidRPr="00756854">
        <w:rPr>
          <w:lang w:val="en-US"/>
        </w:rPr>
        <w:t>.</w:t>
      </w:r>
    </w:p>
    <w:p w:rsidR="00E471A1" w:rsidRPr="00756854" w:rsidRDefault="00E471A1" w:rsidP="00A148F0">
      <w:pPr>
        <w:pStyle w:val="ListNumber"/>
        <w:numPr>
          <w:ilvl w:val="1"/>
          <w:numId w:val="16"/>
        </w:numPr>
        <w:rPr>
          <w:lang w:val="en-US"/>
        </w:rPr>
      </w:pPr>
      <w:r w:rsidRPr="00756854">
        <w:rPr>
          <w:lang w:val="en-US"/>
        </w:rPr>
        <w:t xml:space="preserve">From the side-panel menu at the left, click </w:t>
      </w:r>
      <w:r w:rsidRPr="00756854">
        <w:rPr>
          <w:i/>
          <w:iCs/>
          <w:lang w:val="en-US"/>
        </w:rPr>
        <w:t>Services</w:t>
      </w:r>
      <w:r w:rsidRPr="00756854">
        <w:rPr>
          <w:lang w:val="en-US"/>
        </w:rPr>
        <w:t>.</w:t>
      </w:r>
    </w:p>
    <w:p w:rsidR="00E471A1" w:rsidRPr="00756854" w:rsidRDefault="00E471A1" w:rsidP="00A148F0">
      <w:pPr>
        <w:pStyle w:val="ListNumber"/>
        <w:numPr>
          <w:ilvl w:val="1"/>
          <w:numId w:val="16"/>
        </w:numPr>
        <w:rPr>
          <w:lang w:val="en-US"/>
        </w:rPr>
      </w:pPr>
      <w:r w:rsidRPr="00756854">
        <w:rPr>
          <w:lang w:val="en-US"/>
        </w:rPr>
        <w:t xml:space="preserve">From the </w:t>
      </w:r>
      <w:r w:rsidRPr="00756854">
        <w:rPr>
          <w:i/>
          <w:iCs/>
          <w:lang w:val="en-US"/>
        </w:rPr>
        <w:t>Services</w:t>
      </w:r>
      <w:r w:rsidRPr="00756854">
        <w:rPr>
          <w:lang w:val="en-US"/>
        </w:rPr>
        <w:t xml:space="preserve"> list, click </w:t>
      </w:r>
      <w:r w:rsidRPr="00756854">
        <w:rPr>
          <w:i/>
          <w:iCs/>
          <w:lang w:val="en-US"/>
        </w:rPr>
        <w:t>SAP HANA Cloud Portal</w:t>
      </w:r>
      <w:r w:rsidRPr="00756854">
        <w:rPr>
          <w:lang w:val="en-US"/>
        </w:rPr>
        <w:t>. Cloud Portal opens, displaying the Site Directory.</w:t>
      </w:r>
    </w:p>
    <w:p w:rsidR="00E471A1" w:rsidRPr="00756854" w:rsidRDefault="00E471A1" w:rsidP="00E471A1">
      <w:pPr>
        <w:pStyle w:val="TableCol2"/>
        <w:ind w:left="357"/>
        <w:rPr>
          <w:lang w:val="en-US"/>
        </w:rPr>
      </w:pPr>
      <w:r w:rsidRPr="00756854">
        <w:rPr>
          <w:noProof/>
          <w:lang w:val="en-US" w:bidi="he-IL"/>
        </w:rPr>
        <w:drawing>
          <wp:inline distT="0" distB="0" distL="0" distR="0" wp14:anchorId="2CF0FAB8" wp14:editId="33CF408F">
            <wp:extent cx="5486400" cy="9201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920115"/>
                    </a:xfrm>
                    <a:prstGeom prst="rect">
                      <a:avLst/>
                    </a:prstGeom>
                  </pic:spPr>
                </pic:pic>
              </a:graphicData>
            </a:graphic>
          </wp:inline>
        </w:drawing>
      </w:r>
    </w:p>
    <w:p w:rsidR="00E471A1" w:rsidRPr="00756854" w:rsidRDefault="00E471A1" w:rsidP="00E471A1">
      <w:pPr>
        <w:pStyle w:val="TableCol2"/>
        <w:ind w:left="357"/>
        <w:rPr>
          <w:lang w:val="en-US" w:bidi="he-IL"/>
        </w:rPr>
      </w:pPr>
    </w:p>
    <w:p w:rsidR="00C910E6" w:rsidRPr="00C24E68" w:rsidRDefault="00C910E6" w:rsidP="00496951">
      <w:pPr>
        <w:pStyle w:val="Heading2a"/>
        <w:rPr>
          <w:lang w:val="en-US"/>
        </w:rPr>
      </w:pPr>
      <w:bookmarkStart w:id="15" w:name="_Toc381885289"/>
      <w:r w:rsidRPr="00C24E68">
        <w:rPr>
          <w:lang w:val="en-US"/>
        </w:rPr>
        <w:t>Start Eclipse</w:t>
      </w:r>
      <w:bookmarkEnd w:id="15"/>
    </w:p>
    <w:p w:rsidR="00C910E6" w:rsidRPr="00906AF0" w:rsidRDefault="00C910E6" w:rsidP="00656357">
      <w:pPr>
        <w:pStyle w:val="ListNumber"/>
        <w:numPr>
          <w:ilvl w:val="1"/>
          <w:numId w:val="37"/>
        </w:numPr>
        <w:rPr>
          <w:lang w:val="en-US"/>
        </w:rPr>
      </w:pPr>
      <w:r w:rsidRPr="00906AF0">
        <w:rPr>
          <w:lang w:val="en-US"/>
        </w:rPr>
        <w:t>Open the</w:t>
      </w:r>
      <w:r w:rsidRPr="00906AF0">
        <w:rPr>
          <w:i/>
          <w:iCs/>
          <w:lang w:val="en-US"/>
        </w:rPr>
        <w:t xml:space="preserve"> </w:t>
      </w:r>
      <w:r w:rsidRPr="00906AF0">
        <w:rPr>
          <w:rFonts w:ascii="Courier New" w:hAnsi="Courier New" w:cs="Courier New"/>
          <w:lang w:val="en-US"/>
        </w:rPr>
        <w:t>Partner Test</w:t>
      </w:r>
      <w:r w:rsidRPr="00906AF0">
        <w:rPr>
          <w:i/>
          <w:iCs/>
          <w:lang w:val="en-US"/>
        </w:rPr>
        <w:t xml:space="preserve"> </w:t>
      </w:r>
      <w:r w:rsidRPr="00906AF0">
        <w:rPr>
          <w:lang w:val="en-US"/>
        </w:rPr>
        <w:t xml:space="preserve">folder on your </w:t>
      </w:r>
      <w:r w:rsidR="00906AF0" w:rsidRPr="00906AF0">
        <w:rPr>
          <w:lang w:val="en-US"/>
        </w:rPr>
        <w:t>file system [</w:t>
      </w:r>
      <w:r w:rsidR="00656357">
        <w:rPr>
          <w:rStyle w:val="ScreenOutput"/>
        </w:rPr>
        <w:t>C</w:t>
      </w:r>
      <w:proofErr w:type="gramStart"/>
      <w:r w:rsidR="00906AF0" w:rsidRPr="00A841D4">
        <w:rPr>
          <w:rStyle w:val="ScreenOutput"/>
        </w:rPr>
        <w:t>:/</w:t>
      </w:r>
      <w:proofErr w:type="gramEnd"/>
      <w:r w:rsidR="00906AF0" w:rsidRPr="00A841D4">
        <w:rPr>
          <w:rStyle w:val="ScreenOutput"/>
        </w:rPr>
        <w:t>pt2014</w:t>
      </w:r>
      <w:r w:rsidR="00906AF0" w:rsidRPr="00906AF0">
        <w:rPr>
          <w:lang w:val="en-US"/>
        </w:rPr>
        <w:t>/].</w:t>
      </w:r>
    </w:p>
    <w:p w:rsidR="006F2046" w:rsidRDefault="00C910E6" w:rsidP="006F2046">
      <w:pPr>
        <w:pStyle w:val="ListNumber"/>
        <w:rPr>
          <w:lang w:val="en-US"/>
        </w:rPr>
      </w:pPr>
      <w:r w:rsidRPr="00C24E68">
        <w:rPr>
          <w:lang w:val="en-US"/>
        </w:rPr>
        <w:t xml:space="preserve">Open the </w:t>
      </w:r>
      <w:r w:rsidRPr="00C24E68">
        <w:rPr>
          <w:rFonts w:ascii="Courier New" w:hAnsi="Courier New" w:cs="Courier New"/>
          <w:lang w:val="en-US"/>
        </w:rPr>
        <w:t>eclipse</w:t>
      </w:r>
      <w:r w:rsidRPr="00C24E68">
        <w:rPr>
          <w:lang w:val="en-US"/>
        </w:rPr>
        <w:t xml:space="preserve"> folder and run </w:t>
      </w:r>
      <w:r w:rsidRPr="00C24E68">
        <w:rPr>
          <w:rFonts w:ascii="Courier New" w:hAnsi="Courier New" w:cs="Courier New"/>
          <w:lang w:val="en-US"/>
        </w:rPr>
        <w:t>eclipse.exe</w:t>
      </w:r>
      <w:r w:rsidRPr="00C24E68">
        <w:rPr>
          <w:lang w:val="en-US"/>
        </w:rPr>
        <w:t>. This starts a preconfigured Eclipse that has been prepared for this event.</w:t>
      </w:r>
      <w:bookmarkStart w:id="16" w:name="_Toc379790550"/>
    </w:p>
    <w:p w:rsidR="00656357" w:rsidRDefault="00656357" w:rsidP="00656357">
      <w:pPr>
        <w:pStyle w:val="ListNumber"/>
        <w:rPr>
          <w:lang w:val="en-US"/>
        </w:rPr>
      </w:pPr>
      <w:r>
        <w:rPr>
          <w:lang w:val="en-US"/>
        </w:rPr>
        <w:t xml:space="preserve">When starting the Eclipse – </w:t>
      </w:r>
    </w:p>
    <w:p w:rsidR="00656357" w:rsidRDefault="00656357" w:rsidP="00656357">
      <w:pPr>
        <w:pStyle w:val="ListNumber2"/>
      </w:pPr>
      <w:r>
        <w:t>Choose the preconfigured CP Workspace:</w:t>
      </w:r>
    </w:p>
    <w:p w:rsidR="00656357" w:rsidRPr="00656357" w:rsidRDefault="00656357" w:rsidP="00656357">
      <w:pPr>
        <w:pStyle w:val="ListNumber2"/>
        <w:numPr>
          <w:ilvl w:val="0"/>
          <w:numId w:val="0"/>
        </w:numPr>
        <w:ind w:left="1181"/>
      </w:pPr>
      <w:r>
        <w:rPr>
          <w:noProof/>
          <w:lang w:eastAsia="en-US" w:bidi="he-IL"/>
        </w:rPr>
        <w:drawing>
          <wp:inline distT="0" distB="0" distL="0" distR="0" wp14:anchorId="30EC6E04" wp14:editId="79454E8A">
            <wp:extent cx="3987346" cy="30194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87346" cy="3019425"/>
                    </a:xfrm>
                    <a:prstGeom prst="rect">
                      <a:avLst/>
                    </a:prstGeom>
                    <a:noFill/>
                    <a:ln>
                      <a:noFill/>
                    </a:ln>
                  </pic:spPr>
                </pic:pic>
              </a:graphicData>
            </a:graphic>
          </wp:inline>
        </w:drawing>
      </w:r>
    </w:p>
    <w:p w:rsidR="00906AF0" w:rsidRPr="00A841D4" w:rsidRDefault="00656357" w:rsidP="00656357">
      <w:pPr>
        <w:pStyle w:val="ListNumber2"/>
      </w:pPr>
      <w:r>
        <w:t>Or s</w:t>
      </w:r>
      <w:r w:rsidR="00906AF0" w:rsidRPr="00A841D4">
        <w:t xml:space="preserve">witch to the </w:t>
      </w:r>
      <w:r w:rsidR="005A4A41">
        <w:rPr>
          <w:i/>
          <w:iCs/>
        </w:rPr>
        <w:t>CP</w:t>
      </w:r>
      <w:r w:rsidR="00906AF0" w:rsidRPr="00A841D4">
        <w:t xml:space="preserve"> workspace</w:t>
      </w:r>
      <w:r>
        <w:t xml:space="preserve"> once the Eclipse is already open</w:t>
      </w:r>
      <w:r w:rsidR="00906AF0" w:rsidRPr="00A841D4">
        <w:t>:</w:t>
      </w:r>
    </w:p>
    <w:p w:rsidR="00906AF0" w:rsidRPr="00A841D4" w:rsidRDefault="00906AF0" w:rsidP="00656357">
      <w:pPr>
        <w:pStyle w:val="ListNumber3"/>
      </w:pPr>
      <w:r w:rsidRPr="00A841D4">
        <w:t xml:space="preserve">Click </w:t>
      </w:r>
      <w:r w:rsidRPr="00A841D4">
        <w:rPr>
          <w:rStyle w:val="ScreenOutput"/>
        </w:rPr>
        <w:t>File</w:t>
      </w:r>
      <w:r w:rsidRPr="00A841D4">
        <w:t xml:space="preserve"> &gt; </w:t>
      </w:r>
      <w:r w:rsidRPr="00A841D4">
        <w:rPr>
          <w:rStyle w:val="ScreenOutput"/>
        </w:rPr>
        <w:t>Switch</w:t>
      </w:r>
      <w:r w:rsidRPr="00A841D4">
        <w:t xml:space="preserve"> </w:t>
      </w:r>
      <w:r w:rsidRPr="00A841D4">
        <w:rPr>
          <w:rStyle w:val="ScreenOutput"/>
        </w:rPr>
        <w:t>Workspace</w:t>
      </w:r>
      <w:r w:rsidRPr="00A841D4">
        <w:t>.</w:t>
      </w:r>
    </w:p>
    <w:p w:rsidR="00906AF0" w:rsidRPr="00A841D4" w:rsidRDefault="00906AF0" w:rsidP="00656357">
      <w:pPr>
        <w:pStyle w:val="ListNumber3"/>
      </w:pPr>
      <w:r w:rsidRPr="00A841D4">
        <w:lastRenderedPageBreak/>
        <w:t xml:space="preserve">Select the </w:t>
      </w:r>
      <w:r>
        <w:rPr>
          <w:rStyle w:val="ScreenOutput"/>
        </w:rPr>
        <w:t>CP</w:t>
      </w:r>
      <w:r w:rsidRPr="00A841D4">
        <w:t xml:space="preserve"> workspace.</w:t>
      </w:r>
    </w:p>
    <w:p w:rsidR="00906AF0" w:rsidRPr="00C24E68" w:rsidRDefault="00906AF0" w:rsidP="00656357">
      <w:pPr>
        <w:pStyle w:val="ListNumber"/>
        <w:numPr>
          <w:ilvl w:val="0"/>
          <w:numId w:val="0"/>
        </w:numPr>
        <w:ind w:left="1584" w:firstLine="360"/>
        <w:rPr>
          <w:lang w:val="en-US"/>
        </w:rPr>
      </w:pPr>
      <w:r>
        <w:rPr>
          <w:noProof/>
          <w:lang w:val="en-US" w:eastAsia="en-US" w:bidi="he-IL"/>
        </w:rPr>
        <w:drawing>
          <wp:inline distT="0" distB="0" distL="0" distR="0" wp14:anchorId="72E30216" wp14:editId="09D3ECDF">
            <wp:extent cx="3558392" cy="3248025"/>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58392" cy="3248025"/>
                    </a:xfrm>
                    <a:prstGeom prst="rect">
                      <a:avLst/>
                    </a:prstGeom>
                    <a:noFill/>
                    <a:ln>
                      <a:noFill/>
                    </a:ln>
                  </pic:spPr>
                </pic:pic>
              </a:graphicData>
            </a:graphic>
          </wp:inline>
        </w:drawing>
      </w:r>
    </w:p>
    <w:p w:rsidR="00F365C3" w:rsidRDefault="00F365C3" w:rsidP="00BB316C">
      <w:pPr>
        <w:pStyle w:val="Heading2"/>
        <w:rPr>
          <w:lang w:val="en-US"/>
        </w:rPr>
      </w:pPr>
      <w:bookmarkStart w:id="17" w:name="_Toc381885290"/>
    </w:p>
    <w:p w:rsidR="00E56D1D" w:rsidRPr="00C24E68" w:rsidRDefault="00E56D1D" w:rsidP="00BB316C">
      <w:pPr>
        <w:pStyle w:val="Heading2"/>
        <w:rPr>
          <w:lang w:val="en-US"/>
        </w:rPr>
      </w:pPr>
      <w:r w:rsidRPr="00C24E68">
        <w:rPr>
          <w:lang w:val="en-US"/>
        </w:rPr>
        <w:t xml:space="preserve">Verify </w:t>
      </w:r>
      <w:r w:rsidR="00BB316C" w:rsidRPr="00C24E68">
        <w:rPr>
          <w:lang w:val="en-US"/>
        </w:rPr>
        <w:t>y</w:t>
      </w:r>
      <w:r w:rsidRPr="00C24E68">
        <w:rPr>
          <w:lang w:val="en-US"/>
        </w:rPr>
        <w:t xml:space="preserve">our </w:t>
      </w:r>
      <w:r w:rsidR="00BB316C" w:rsidRPr="00C24E68">
        <w:rPr>
          <w:lang w:val="en-US"/>
        </w:rPr>
        <w:t>e</w:t>
      </w:r>
      <w:r w:rsidRPr="00C24E68">
        <w:rPr>
          <w:lang w:val="en-US"/>
        </w:rPr>
        <w:t>nvironment</w:t>
      </w:r>
      <w:bookmarkEnd w:id="16"/>
      <w:bookmarkEnd w:id="17"/>
    </w:p>
    <w:p w:rsidR="00E56D1D" w:rsidRPr="00C24E68" w:rsidRDefault="00890D52" w:rsidP="00890D52">
      <w:pPr>
        <w:pStyle w:val="Heading2a"/>
        <w:rPr>
          <w:lang w:val="en-US"/>
        </w:rPr>
      </w:pPr>
      <w:bookmarkStart w:id="18" w:name="_Toc381885292"/>
      <w:r w:rsidRPr="00C24E68">
        <w:rPr>
          <w:lang w:val="en-US"/>
        </w:rPr>
        <w:t>Verify target runtime settings</w:t>
      </w:r>
      <w:bookmarkEnd w:id="18"/>
    </w:p>
    <w:p w:rsidR="00F365C3" w:rsidRPr="00F365C3" w:rsidRDefault="00F365C3" w:rsidP="00F365C3">
      <w:pPr>
        <w:pStyle w:val="ListNumber"/>
        <w:numPr>
          <w:ilvl w:val="1"/>
          <w:numId w:val="51"/>
        </w:numPr>
        <w:rPr>
          <w:bCs/>
          <w:lang w:val="en-US"/>
        </w:rPr>
      </w:pPr>
      <w:r>
        <w:rPr>
          <w:bCs/>
          <w:lang w:val="en-US"/>
        </w:rPr>
        <w:t xml:space="preserve">Click </w:t>
      </w:r>
      <w:r w:rsidRPr="00F365C3">
        <w:rPr>
          <w:bCs/>
          <w:i/>
          <w:iCs/>
          <w:lang w:val="en-US"/>
        </w:rPr>
        <w:t>Window</w:t>
      </w:r>
      <w:r>
        <w:rPr>
          <w:bCs/>
          <w:lang w:val="en-US"/>
        </w:rPr>
        <w:t xml:space="preserve"> &gt; </w:t>
      </w:r>
      <w:r w:rsidRPr="00F365C3">
        <w:rPr>
          <w:bCs/>
          <w:i/>
          <w:iCs/>
          <w:lang w:val="en-US"/>
        </w:rPr>
        <w:t>Preferences</w:t>
      </w:r>
      <w:r>
        <w:rPr>
          <w:bCs/>
          <w:lang w:val="en-US"/>
        </w:rPr>
        <w:t xml:space="preserve"> </w:t>
      </w:r>
    </w:p>
    <w:p w:rsidR="000D439C" w:rsidRDefault="00890D52" w:rsidP="00F365C3">
      <w:pPr>
        <w:pStyle w:val="ListNumber"/>
        <w:numPr>
          <w:ilvl w:val="1"/>
          <w:numId w:val="51"/>
        </w:numPr>
        <w:rPr>
          <w:bCs/>
          <w:lang w:val="en-US"/>
        </w:rPr>
      </w:pPr>
      <w:r w:rsidRPr="00F365C3">
        <w:rPr>
          <w:lang w:val="en-US"/>
        </w:rPr>
        <w:t xml:space="preserve">In the navigation panel of the </w:t>
      </w:r>
      <w:r w:rsidRPr="00F365C3">
        <w:rPr>
          <w:bCs/>
          <w:i/>
          <w:lang w:val="en-US"/>
        </w:rPr>
        <w:t>Preferences</w:t>
      </w:r>
      <w:r w:rsidRPr="00F365C3">
        <w:rPr>
          <w:lang w:val="en-US"/>
        </w:rPr>
        <w:t xml:space="preserve"> window, select </w:t>
      </w:r>
      <w:r w:rsidRPr="00F365C3">
        <w:rPr>
          <w:bCs/>
          <w:i/>
          <w:lang w:val="en-US"/>
        </w:rPr>
        <w:t>Server</w:t>
      </w:r>
      <w:r w:rsidRPr="00F365C3">
        <w:rPr>
          <w:bCs/>
          <w:lang w:val="en-US"/>
        </w:rPr>
        <w:t xml:space="preserve"> &gt;</w:t>
      </w:r>
      <w:r w:rsidRPr="00F365C3">
        <w:rPr>
          <w:bCs/>
          <w:i/>
          <w:lang w:val="en-US"/>
        </w:rPr>
        <w:t xml:space="preserve"> Runtime Environments</w:t>
      </w:r>
      <w:r w:rsidRPr="00F365C3">
        <w:rPr>
          <w:bCs/>
          <w:lang w:val="en-US"/>
        </w:rPr>
        <w:t>.</w:t>
      </w:r>
    </w:p>
    <w:p w:rsidR="00F365C3" w:rsidRPr="00F365C3" w:rsidRDefault="00F365C3" w:rsidP="00F365C3">
      <w:pPr>
        <w:pStyle w:val="ListNumber"/>
        <w:numPr>
          <w:ilvl w:val="0"/>
          <w:numId w:val="0"/>
        </w:numPr>
        <w:ind w:left="562"/>
        <w:rPr>
          <w:bCs/>
          <w:lang w:val="en-US"/>
        </w:rPr>
      </w:pPr>
    </w:p>
    <w:p w:rsidR="00890D52" w:rsidRDefault="00F365C3" w:rsidP="000D439C">
      <w:pPr>
        <w:pStyle w:val="ListContinue"/>
        <w:rPr>
          <w:bCs/>
        </w:rPr>
      </w:pPr>
      <w:r>
        <w:rPr>
          <w:bCs/>
          <w:noProof/>
          <w:lang w:eastAsia="en-US" w:bidi="he-IL"/>
        </w:rPr>
        <w:drawing>
          <wp:inline distT="0" distB="0" distL="0" distR="0" wp14:anchorId="2232E9A0" wp14:editId="163964F6">
            <wp:extent cx="3847278" cy="335280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51088" cy="3356120"/>
                    </a:xfrm>
                    <a:prstGeom prst="rect">
                      <a:avLst/>
                    </a:prstGeom>
                    <a:noFill/>
                    <a:ln>
                      <a:noFill/>
                    </a:ln>
                  </pic:spPr>
                </pic:pic>
              </a:graphicData>
            </a:graphic>
          </wp:inline>
        </w:drawing>
      </w:r>
    </w:p>
    <w:p w:rsidR="00F365C3" w:rsidRDefault="00F365C3" w:rsidP="000D439C">
      <w:pPr>
        <w:pStyle w:val="ListContinue"/>
        <w:rPr>
          <w:bCs/>
        </w:rPr>
      </w:pPr>
    </w:p>
    <w:p w:rsidR="000D439C" w:rsidRDefault="00F365C3" w:rsidP="00F365C3">
      <w:pPr>
        <w:pStyle w:val="ListNumber"/>
        <w:rPr>
          <w:lang w:val="en-US"/>
        </w:rPr>
      </w:pPr>
      <w:r>
        <w:rPr>
          <w:lang w:val="en-US"/>
        </w:rPr>
        <w:lastRenderedPageBreak/>
        <w:t>C</w:t>
      </w:r>
      <w:r w:rsidR="00890D52" w:rsidRPr="00C24E68">
        <w:rPr>
          <w:lang w:val="en-US"/>
        </w:rPr>
        <w:t xml:space="preserve">lick </w:t>
      </w:r>
      <w:r w:rsidR="00890D52" w:rsidRPr="00C24E68">
        <w:rPr>
          <w:bCs/>
          <w:i/>
          <w:lang w:val="en-US"/>
        </w:rPr>
        <w:t>Add</w:t>
      </w:r>
      <w:r w:rsidR="00890D52" w:rsidRPr="00C24E68">
        <w:rPr>
          <w:lang w:val="en-US"/>
        </w:rPr>
        <w:t xml:space="preserve">. The </w:t>
      </w:r>
      <w:r w:rsidR="00890D52" w:rsidRPr="00C24E68">
        <w:rPr>
          <w:i/>
          <w:iCs/>
          <w:lang w:val="en-US"/>
        </w:rPr>
        <w:t>New Server Runtime Environment</w:t>
      </w:r>
      <w:r w:rsidR="00890D52" w:rsidRPr="00C24E68">
        <w:rPr>
          <w:lang w:val="en-US"/>
        </w:rPr>
        <w:t xml:space="preserve"> wizard opens</w:t>
      </w:r>
      <w:r w:rsidR="000D439C" w:rsidRPr="00C24E68">
        <w:rPr>
          <w:lang w:val="en-US"/>
        </w:rPr>
        <w:t>.</w:t>
      </w:r>
    </w:p>
    <w:p w:rsidR="00F365C3" w:rsidRPr="00C24E68" w:rsidRDefault="00F365C3" w:rsidP="00F365C3">
      <w:pPr>
        <w:pStyle w:val="ListNumber"/>
        <w:numPr>
          <w:ilvl w:val="0"/>
          <w:numId w:val="0"/>
        </w:numPr>
        <w:ind w:left="562"/>
        <w:rPr>
          <w:lang w:val="en-US"/>
        </w:rPr>
      </w:pPr>
    </w:p>
    <w:p w:rsidR="00890D52" w:rsidRPr="00C24E68" w:rsidRDefault="00890D52" w:rsidP="000D439C">
      <w:pPr>
        <w:pStyle w:val="ListContinue"/>
      </w:pPr>
      <w:r w:rsidRPr="00C24E68">
        <w:rPr>
          <w:noProof/>
          <w:lang w:eastAsia="en-US" w:bidi="he-IL"/>
        </w:rPr>
        <w:drawing>
          <wp:inline distT="0" distB="0" distL="0" distR="0" wp14:anchorId="32E2EFEF" wp14:editId="471B7100">
            <wp:extent cx="3322320" cy="2958388"/>
            <wp:effectExtent l="0" t="0" r="0" b="0"/>
            <wp:docPr id="18" name="Picture 18" descr="P:\Rachie\new server runtime environ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achie\new server runtime environment.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305"/>
                    <a:stretch/>
                  </pic:blipFill>
                  <pic:spPr bwMode="auto">
                    <a:xfrm>
                      <a:off x="0" y="0"/>
                      <a:ext cx="3323044" cy="2959032"/>
                    </a:xfrm>
                    <a:prstGeom prst="rect">
                      <a:avLst/>
                    </a:prstGeom>
                    <a:noFill/>
                    <a:ln>
                      <a:noFill/>
                    </a:ln>
                    <a:extLst>
                      <a:ext uri="{53640926-AAD7-44D8-BBD7-CCE9431645EC}">
                        <a14:shadowObscured xmlns:a14="http://schemas.microsoft.com/office/drawing/2010/main"/>
                      </a:ext>
                    </a:extLst>
                  </pic:spPr>
                </pic:pic>
              </a:graphicData>
            </a:graphic>
          </wp:inline>
        </w:drawing>
      </w:r>
    </w:p>
    <w:p w:rsidR="00890D52" w:rsidRPr="00C24E68" w:rsidRDefault="00890D52" w:rsidP="000D439C">
      <w:pPr>
        <w:pStyle w:val="ListNumber"/>
        <w:rPr>
          <w:lang w:val="en-US"/>
        </w:rPr>
      </w:pPr>
      <w:r w:rsidRPr="00C24E68">
        <w:rPr>
          <w:lang w:val="en-US"/>
        </w:rPr>
        <w:t xml:space="preserve">Select </w:t>
      </w:r>
      <w:r w:rsidRPr="00C24E68">
        <w:rPr>
          <w:i/>
          <w:iCs/>
          <w:lang w:val="en-US"/>
        </w:rPr>
        <w:t>SAP</w:t>
      </w:r>
      <w:r w:rsidRPr="00C24E68">
        <w:rPr>
          <w:lang w:val="en-US"/>
        </w:rPr>
        <w:t xml:space="preserve"> &gt; </w:t>
      </w:r>
      <w:r w:rsidRPr="00C24E68">
        <w:rPr>
          <w:i/>
          <w:iCs/>
          <w:lang w:val="en-US"/>
        </w:rPr>
        <w:t>SAP HANA Cloud</w:t>
      </w:r>
      <w:r w:rsidRPr="00C24E68">
        <w:rPr>
          <w:lang w:val="en-US"/>
        </w:rPr>
        <w:t>.</w:t>
      </w:r>
    </w:p>
    <w:p w:rsidR="000D439C" w:rsidRPr="00C24E68" w:rsidRDefault="00890D52" w:rsidP="000D439C">
      <w:pPr>
        <w:pStyle w:val="ListNumber"/>
        <w:rPr>
          <w:lang w:val="en-US"/>
        </w:rPr>
      </w:pPr>
      <w:r w:rsidRPr="00C24E68">
        <w:rPr>
          <w:lang w:val="en-US"/>
        </w:rPr>
        <w:t xml:space="preserve">Click </w:t>
      </w:r>
      <w:r w:rsidRPr="00C24E68">
        <w:rPr>
          <w:i/>
          <w:iCs/>
          <w:lang w:val="en-US"/>
        </w:rPr>
        <w:t>Next</w:t>
      </w:r>
      <w:r w:rsidRPr="00C24E68">
        <w:rPr>
          <w:lang w:val="en-US"/>
        </w:rPr>
        <w:t>.</w:t>
      </w:r>
    </w:p>
    <w:p w:rsidR="00890D52" w:rsidRPr="00C24E68" w:rsidRDefault="00F70C24" w:rsidP="000D439C">
      <w:pPr>
        <w:pStyle w:val="ListContinue"/>
      </w:pPr>
      <w:r>
        <w:rPr>
          <w:noProof/>
          <w:lang w:eastAsia="en-US" w:bidi="he-IL"/>
        </w:rPr>
        <w:drawing>
          <wp:inline distT="0" distB="0" distL="0" distR="0" wp14:anchorId="02CAEA4A" wp14:editId="3D8AD1D4">
            <wp:extent cx="3296008" cy="3314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94143" cy="3312824"/>
                    </a:xfrm>
                    <a:prstGeom prst="rect">
                      <a:avLst/>
                    </a:prstGeom>
                    <a:noFill/>
                    <a:ln>
                      <a:noFill/>
                    </a:ln>
                  </pic:spPr>
                </pic:pic>
              </a:graphicData>
            </a:graphic>
          </wp:inline>
        </w:drawing>
      </w:r>
    </w:p>
    <w:p w:rsidR="00890D52" w:rsidRPr="00C24E68" w:rsidRDefault="00890D52" w:rsidP="00703841">
      <w:pPr>
        <w:pStyle w:val="ListNumber"/>
        <w:rPr>
          <w:iCs/>
          <w:lang w:val="en-US"/>
        </w:rPr>
      </w:pPr>
      <w:bookmarkStart w:id="19" w:name="_Ref380917772"/>
      <w:r w:rsidRPr="00C24E68">
        <w:rPr>
          <w:lang w:val="en-US"/>
        </w:rPr>
        <w:t>Enter the information</w:t>
      </w:r>
      <w:r w:rsidR="00703841" w:rsidRPr="00C24E68">
        <w:rPr>
          <w:lang w:val="en-US"/>
        </w:rPr>
        <w:t xml:space="preserve"> as follows</w:t>
      </w:r>
      <w:r w:rsidRPr="00C24E68">
        <w:rPr>
          <w:lang w:val="en-US"/>
        </w:rPr>
        <w:t>:</w:t>
      </w:r>
      <w:bookmarkEnd w:id="19"/>
    </w:p>
    <w:p w:rsidR="00890D52" w:rsidRPr="00C24E68" w:rsidRDefault="00890D52" w:rsidP="00703841">
      <w:pPr>
        <w:pStyle w:val="ListBullet2"/>
      </w:pPr>
      <w:r w:rsidRPr="00F365C3">
        <w:rPr>
          <w:b/>
          <w:bCs/>
        </w:rPr>
        <w:t>Name</w:t>
      </w:r>
      <w:r w:rsidRPr="00C24E68">
        <w:t xml:space="preserve">: </w:t>
      </w:r>
      <w:r w:rsidRPr="00C24E68">
        <w:rPr>
          <w:rStyle w:val="UserInput"/>
        </w:rPr>
        <w:t>SAP HANA Cloud</w:t>
      </w:r>
    </w:p>
    <w:p w:rsidR="00890D52" w:rsidRPr="00C24E68" w:rsidRDefault="00890D52" w:rsidP="00F365C3">
      <w:pPr>
        <w:pStyle w:val="ListBullet2"/>
      </w:pPr>
      <w:r w:rsidRPr="00F365C3">
        <w:rPr>
          <w:b/>
          <w:bCs/>
        </w:rPr>
        <w:t>Build environment</w:t>
      </w:r>
      <w:r w:rsidRPr="00C24E68">
        <w:t xml:space="preserve">: </w:t>
      </w:r>
      <w:r w:rsidR="000D439C" w:rsidRPr="00C24E68">
        <w:t>Select</w:t>
      </w:r>
      <w:r w:rsidRPr="00C24E68">
        <w:t xml:space="preserve"> </w:t>
      </w:r>
      <w:r w:rsidRPr="00C24E68">
        <w:rPr>
          <w:i/>
          <w:iCs/>
        </w:rPr>
        <w:t>Use SAP HANA Cloud SDK from the following location</w:t>
      </w:r>
    </w:p>
    <w:p w:rsidR="00890D52" w:rsidRPr="00C24E68" w:rsidRDefault="00890D52" w:rsidP="00F70C24">
      <w:pPr>
        <w:pStyle w:val="ListBullet2"/>
      </w:pPr>
      <w:r w:rsidRPr="00C24E68">
        <w:t xml:space="preserve">Click </w:t>
      </w:r>
      <w:r w:rsidRPr="00C24E68">
        <w:rPr>
          <w:i/>
          <w:iCs/>
        </w:rPr>
        <w:t>Browse</w:t>
      </w:r>
      <w:r w:rsidRPr="00C24E68">
        <w:t xml:space="preserve"> and go to the partner test folder. Navigate to </w:t>
      </w:r>
      <w:r w:rsidRPr="00C24E68">
        <w:rPr>
          <w:rStyle w:val="ScreenOutput"/>
        </w:rPr>
        <w:t>neo-sdk-javaweb-1.</w:t>
      </w:r>
      <w:r w:rsidR="00F70C24">
        <w:rPr>
          <w:rStyle w:val="ScreenOutput"/>
        </w:rPr>
        <w:t>42</w:t>
      </w:r>
      <w:r w:rsidRPr="00C24E68">
        <w:rPr>
          <w:rStyle w:val="ScreenOutput"/>
        </w:rPr>
        <w:t>.</w:t>
      </w:r>
      <w:r w:rsidR="00F70C24">
        <w:rPr>
          <w:rStyle w:val="ScreenOutput"/>
        </w:rPr>
        <w:t>19</w:t>
      </w:r>
      <w:r w:rsidR="00F365C3">
        <w:rPr>
          <w:rStyle w:val="ScreenOutput"/>
        </w:rPr>
        <w:t xml:space="preserve"> </w:t>
      </w:r>
      <w:r w:rsidR="00F365C3" w:rsidRPr="00F365C3">
        <w:t>root folder</w:t>
      </w:r>
      <w:r w:rsidRPr="00C24E68">
        <w:t>.</w:t>
      </w:r>
    </w:p>
    <w:p w:rsidR="00890D52" w:rsidRPr="00C24E68" w:rsidRDefault="00890D52" w:rsidP="000D439C">
      <w:pPr>
        <w:pStyle w:val="ListNumber"/>
        <w:rPr>
          <w:lang w:val="en-US"/>
        </w:rPr>
      </w:pPr>
      <w:r w:rsidRPr="00C24E68">
        <w:rPr>
          <w:lang w:val="en-US"/>
        </w:rPr>
        <w:t xml:space="preserve">Click </w:t>
      </w:r>
      <w:r w:rsidRPr="00C24E68">
        <w:rPr>
          <w:i/>
          <w:iCs/>
          <w:lang w:val="en-US"/>
        </w:rPr>
        <w:t>OK</w:t>
      </w:r>
      <w:r w:rsidRPr="00C24E68">
        <w:rPr>
          <w:lang w:val="en-US"/>
        </w:rPr>
        <w:t>.</w:t>
      </w:r>
    </w:p>
    <w:p w:rsidR="00890D52" w:rsidRPr="00C24E68" w:rsidRDefault="00890D52" w:rsidP="000D439C">
      <w:pPr>
        <w:pStyle w:val="ListNumber"/>
        <w:rPr>
          <w:lang w:val="en-US"/>
        </w:rPr>
      </w:pPr>
      <w:r w:rsidRPr="00C24E68">
        <w:rPr>
          <w:lang w:val="en-US"/>
        </w:rPr>
        <w:t xml:space="preserve">Click </w:t>
      </w:r>
      <w:r w:rsidRPr="00C24E68">
        <w:rPr>
          <w:i/>
          <w:iCs/>
          <w:lang w:val="en-US"/>
        </w:rPr>
        <w:t>Finish</w:t>
      </w:r>
      <w:r w:rsidRPr="00C24E68">
        <w:rPr>
          <w:lang w:val="en-US"/>
        </w:rPr>
        <w:t>.</w:t>
      </w:r>
    </w:p>
    <w:p w:rsidR="00BB316C" w:rsidRPr="00C24E68" w:rsidRDefault="00BB316C">
      <w:pPr>
        <w:tabs>
          <w:tab w:val="clear" w:pos="720"/>
          <w:tab w:val="clear" w:pos="1152"/>
        </w:tabs>
        <w:spacing w:before="0" w:line="240" w:lineRule="auto"/>
        <w:rPr>
          <w:b/>
          <w:bCs/>
          <w:szCs w:val="26"/>
        </w:rPr>
      </w:pPr>
    </w:p>
    <w:p w:rsidR="00DF3A10" w:rsidRPr="00C24E68" w:rsidRDefault="00DF3A10" w:rsidP="00DF3A10">
      <w:pPr>
        <w:pStyle w:val="Heading2a"/>
        <w:rPr>
          <w:lang w:val="en-US"/>
        </w:rPr>
      </w:pPr>
      <w:bookmarkStart w:id="20" w:name="_Toc381885293"/>
      <w:r w:rsidRPr="00C24E68">
        <w:rPr>
          <w:lang w:val="en-US"/>
        </w:rPr>
        <w:t>Verify HANA Cloud server settings</w:t>
      </w:r>
      <w:bookmarkEnd w:id="20"/>
    </w:p>
    <w:p w:rsidR="00DF3A10" w:rsidRPr="00F42D86" w:rsidRDefault="00DF3A10" w:rsidP="00F42D86">
      <w:pPr>
        <w:pStyle w:val="ListNumber"/>
        <w:numPr>
          <w:ilvl w:val="1"/>
          <w:numId w:val="52"/>
        </w:numPr>
        <w:rPr>
          <w:bCs/>
          <w:lang w:val="en-US"/>
        </w:rPr>
      </w:pPr>
      <w:bookmarkStart w:id="21" w:name="_Ref380917355"/>
      <w:r w:rsidRPr="00F42D86">
        <w:rPr>
          <w:lang w:val="en-US"/>
        </w:rPr>
        <w:t xml:space="preserve">In the navigation panel of the </w:t>
      </w:r>
      <w:r w:rsidRPr="00F42D86">
        <w:rPr>
          <w:bCs/>
          <w:i/>
          <w:lang w:val="en-US"/>
        </w:rPr>
        <w:t>Preferences</w:t>
      </w:r>
      <w:r w:rsidRPr="00F42D86">
        <w:rPr>
          <w:lang w:val="en-US"/>
        </w:rPr>
        <w:t xml:space="preserve"> window, select </w:t>
      </w:r>
      <w:r w:rsidRPr="00F42D86">
        <w:rPr>
          <w:bCs/>
          <w:i/>
          <w:lang w:val="en-US"/>
        </w:rPr>
        <w:t>Server</w:t>
      </w:r>
      <w:r w:rsidRPr="00F42D86">
        <w:rPr>
          <w:bCs/>
          <w:lang w:val="en-US"/>
        </w:rPr>
        <w:t xml:space="preserve"> </w:t>
      </w:r>
      <w:r w:rsidRPr="00F42D86">
        <w:rPr>
          <w:bCs/>
          <w:i/>
          <w:lang w:val="en-US"/>
        </w:rPr>
        <w:t>&gt; SAP HANA Cloud</w:t>
      </w:r>
      <w:r w:rsidR="00F365C3" w:rsidRPr="00F42D86">
        <w:rPr>
          <w:bCs/>
          <w:i/>
          <w:lang w:val="en-US"/>
        </w:rPr>
        <w:t xml:space="preserve"> Platform</w:t>
      </w:r>
      <w:r w:rsidRPr="00F42D86">
        <w:rPr>
          <w:bCs/>
          <w:lang w:val="en-US"/>
        </w:rPr>
        <w:t>.</w:t>
      </w:r>
      <w:bookmarkEnd w:id="21"/>
    </w:p>
    <w:p w:rsidR="001B337B" w:rsidRPr="00C24E68" w:rsidRDefault="001B337B" w:rsidP="001B337B">
      <w:pPr>
        <w:pStyle w:val="ListNumber"/>
        <w:numPr>
          <w:ilvl w:val="0"/>
          <w:numId w:val="0"/>
        </w:numPr>
        <w:ind w:left="562"/>
        <w:rPr>
          <w:bCs/>
          <w:lang w:val="en-US"/>
        </w:rPr>
      </w:pPr>
    </w:p>
    <w:p w:rsidR="00DF3A10" w:rsidRPr="00C24E68" w:rsidRDefault="001B337B" w:rsidP="00DF3A10">
      <w:pPr>
        <w:pStyle w:val="ListContinue"/>
        <w:rPr>
          <w:bCs/>
        </w:rPr>
      </w:pPr>
      <w:r>
        <w:rPr>
          <w:bCs/>
          <w:noProof/>
          <w:lang w:eastAsia="en-US" w:bidi="he-IL"/>
        </w:rPr>
        <w:drawing>
          <wp:inline distT="0" distB="0" distL="0" distR="0" wp14:anchorId="11A08DA9" wp14:editId="57673621">
            <wp:extent cx="4768996" cy="4171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8996" cy="4171950"/>
                    </a:xfrm>
                    <a:prstGeom prst="rect">
                      <a:avLst/>
                    </a:prstGeom>
                    <a:noFill/>
                    <a:ln>
                      <a:noFill/>
                    </a:ln>
                  </pic:spPr>
                </pic:pic>
              </a:graphicData>
            </a:graphic>
          </wp:inline>
        </w:drawing>
      </w:r>
    </w:p>
    <w:p w:rsidR="00DF3A10" w:rsidRPr="00C24E68" w:rsidRDefault="00DF3A10" w:rsidP="00DF3A10">
      <w:pPr>
        <w:pStyle w:val="ListNumber"/>
        <w:rPr>
          <w:bCs/>
          <w:lang w:val="en-US"/>
        </w:rPr>
      </w:pPr>
      <w:r w:rsidRPr="00C24E68">
        <w:rPr>
          <w:bCs/>
          <w:lang w:val="en-US"/>
        </w:rPr>
        <w:t>Verify the following fields:</w:t>
      </w:r>
    </w:p>
    <w:p w:rsidR="00DF3A10" w:rsidRPr="00C24E68" w:rsidRDefault="00DF3A10" w:rsidP="00B640CA">
      <w:pPr>
        <w:pStyle w:val="ListBullet2"/>
        <w:rPr>
          <w:i/>
          <w:iCs/>
        </w:rPr>
      </w:pPr>
      <w:r w:rsidRPr="00C24E68">
        <w:rPr>
          <w:i/>
          <w:iCs/>
        </w:rPr>
        <w:t xml:space="preserve">Landscape host: </w:t>
      </w:r>
      <w:r w:rsidR="00703841" w:rsidRPr="00C24E68">
        <w:rPr>
          <w:rStyle w:val="ScreenOutput"/>
        </w:rPr>
        <w:t>hanatrial.ondemand.com</w:t>
      </w:r>
    </w:p>
    <w:p w:rsidR="00DF3A10" w:rsidRPr="00C24E68" w:rsidRDefault="00DF3A10" w:rsidP="00F365C3">
      <w:pPr>
        <w:pStyle w:val="ListBullet2"/>
      </w:pPr>
      <w:r w:rsidRPr="00C24E68">
        <w:rPr>
          <w:i/>
          <w:iCs/>
        </w:rPr>
        <w:t>SDK location</w:t>
      </w:r>
      <w:r w:rsidRPr="00C24E68">
        <w:rPr>
          <w:rStyle w:val="ScreenOutput"/>
        </w:rPr>
        <w:t>:</w:t>
      </w:r>
      <w:r w:rsidR="00F365C3">
        <w:rPr>
          <w:rStyle w:val="ScreenOutput"/>
        </w:rPr>
        <w:t xml:space="preserve"> </w:t>
      </w:r>
      <w:r w:rsidR="00F365C3" w:rsidRPr="00F365C3">
        <w:rPr>
          <w:rStyle w:val="ScreenOutput"/>
        </w:rPr>
        <w:t>C:\pt2014\neo-sdk-javaweb-1.42.19</w:t>
      </w:r>
      <w:r w:rsidRPr="00C24E68">
        <w:br/>
      </w:r>
      <w:proofErr w:type="gramStart"/>
      <w:r w:rsidRPr="00C24E68">
        <w:t>If</w:t>
      </w:r>
      <w:proofErr w:type="gramEnd"/>
      <w:r w:rsidRPr="00C24E68">
        <w:t xml:space="preserve"> this location does not appear, browse to the location as shown in step </w:t>
      </w:r>
      <w:r w:rsidR="00703841" w:rsidRPr="00C24E68">
        <w:fldChar w:fldCharType="begin"/>
      </w:r>
      <w:r w:rsidR="00703841" w:rsidRPr="00C24E68">
        <w:instrText xml:space="preserve"> REF _Ref380917772 \r \h </w:instrText>
      </w:r>
      <w:r w:rsidR="00703841" w:rsidRPr="00C24E68">
        <w:fldChar w:fldCharType="separate"/>
      </w:r>
      <w:r w:rsidR="00703841" w:rsidRPr="00C24E68">
        <w:rPr>
          <w:cs/>
        </w:rPr>
        <w:t>‎</w:t>
      </w:r>
      <w:r w:rsidR="00703841" w:rsidRPr="00C24E68">
        <w:t>9</w:t>
      </w:r>
      <w:r w:rsidR="00703841" w:rsidRPr="00C24E68">
        <w:fldChar w:fldCharType="end"/>
      </w:r>
      <w:r w:rsidRPr="00C24E68">
        <w:t>.</w:t>
      </w:r>
    </w:p>
    <w:p w:rsidR="00DF3A10" w:rsidRPr="00C24E68" w:rsidRDefault="00DF3A10" w:rsidP="001E4B1B">
      <w:pPr>
        <w:pStyle w:val="ListNumber"/>
        <w:rPr>
          <w:bCs/>
          <w:lang w:val="en-US"/>
        </w:rPr>
      </w:pPr>
      <w:r w:rsidRPr="00C24E68">
        <w:rPr>
          <w:bCs/>
          <w:lang w:val="en-US"/>
        </w:rPr>
        <w:t xml:space="preserve">Update the </w:t>
      </w:r>
      <w:r w:rsidRPr="00C24E68">
        <w:rPr>
          <w:bCs/>
          <w:i/>
          <w:iCs/>
          <w:lang w:val="en-US"/>
        </w:rPr>
        <w:t>Account information</w:t>
      </w:r>
      <w:r w:rsidRPr="00C24E68">
        <w:rPr>
          <w:bCs/>
          <w:lang w:val="en-US"/>
        </w:rPr>
        <w:t xml:space="preserve"> fields:</w:t>
      </w:r>
    </w:p>
    <w:p w:rsidR="00DF3A10" w:rsidRPr="00C24E68" w:rsidRDefault="00DF3A10" w:rsidP="00703841">
      <w:pPr>
        <w:pStyle w:val="ListBullet2"/>
      </w:pPr>
      <w:r w:rsidRPr="00C24E68">
        <w:rPr>
          <w:i/>
          <w:iCs/>
        </w:rPr>
        <w:t xml:space="preserve">Account name: </w:t>
      </w:r>
      <w:r w:rsidRPr="00C24E68">
        <w:rPr>
          <w:rStyle w:val="UserInput"/>
        </w:rPr>
        <w:t>&lt;your user ID&gt;trial (e.g. i042970trial)</w:t>
      </w:r>
      <w:r w:rsidRPr="00C24E68">
        <w:rPr>
          <w:i/>
          <w:iCs/>
        </w:rPr>
        <w:t xml:space="preserve">. </w:t>
      </w:r>
      <w:r w:rsidR="00703841" w:rsidRPr="00C24E68">
        <w:rPr>
          <w:i/>
          <w:iCs/>
        </w:rPr>
        <w:br/>
      </w:r>
      <w:r w:rsidRPr="00C24E68">
        <w:t xml:space="preserve">Use only lower case letters. </w:t>
      </w:r>
    </w:p>
    <w:p w:rsidR="00DF3A10" w:rsidRPr="00C24E68" w:rsidRDefault="00DF3A10" w:rsidP="00703841">
      <w:pPr>
        <w:pStyle w:val="ListBullet2"/>
        <w:rPr>
          <w:i/>
          <w:iCs/>
        </w:rPr>
      </w:pPr>
      <w:r w:rsidRPr="00C24E68">
        <w:rPr>
          <w:i/>
          <w:iCs/>
        </w:rPr>
        <w:t xml:space="preserve">User name: </w:t>
      </w:r>
      <w:r w:rsidRPr="00C24E68">
        <w:rPr>
          <w:rStyle w:val="UserInput"/>
        </w:rPr>
        <w:t>&lt;your user ID&gt;</w:t>
      </w:r>
    </w:p>
    <w:p w:rsidR="00B762E7" w:rsidRPr="00C24E68" w:rsidRDefault="00DF3A10" w:rsidP="00B762E7">
      <w:pPr>
        <w:pStyle w:val="ListNumber"/>
        <w:rPr>
          <w:bCs/>
          <w:lang w:val="en-US"/>
        </w:rPr>
      </w:pPr>
      <w:r w:rsidRPr="00C24E68">
        <w:rPr>
          <w:bCs/>
          <w:lang w:val="en-US"/>
        </w:rPr>
        <w:t xml:space="preserve">Click </w:t>
      </w:r>
      <w:r w:rsidRPr="00C24E68">
        <w:rPr>
          <w:bCs/>
          <w:i/>
          <w:iCs/>
          <w:lang w:val="en-US"/>
        </w:rPr>
        <w:t>Validate</w:t>
      </w:r>
      <w:r w:rsidRPr="00C24E68">
        <w:rPr>
          <w:bCs/>
          <w:lang w:val="en-US"/>
        </w:rPr>
        <w:t xml:space="preserve"> and verify a positive validation result in the popup window. </w:t>
      </w:r>
    </w:p>
    <w:p w:rsidR="00DF3A10" w:rsidRPr="00C24E68" w:rsidRDefault="00DF3A10" w:rsidP="00B762E7">
      <w:pPr>
        <w:pStyle w:val="ListNumber"/>
        <w:rPr>
          <w:bCs/>
          <w:lang w:val="en-US"/>
        </w:rPr>
      </w:pPr>
      <w:r w:rsidRPr="00C24E68">
        <w:rPr>
          <w:bCs/>
          <w:lang w:val="en-US"/>
        </w:rPr>
        <w:t xml:space="preserve">Click </w:t>
      </w:r>
      <w:r w:rsidRPr="00C24E68">
        <w:rPr>
          <w:bCs/>
          <w:i/>
          <w:iCs/>
          <w:lang w:val="en-US"/>
        </w:rPr>
        <w:t>OK</w:t>
      </w:r>
      <w:r w:rsidRPr="00C24E68">
        <w:rPr>
          <w:bCs/>
          <w:lang w:val="en-US"/>
        </w:rPr>
        <w:t>.</w:t>
      </w:r>
    </w:p>
    <w:p w:rsidR="001B337B" w:rsidRDefault="001B337B" w:rsidP="00162C1C">
      <w:pPr>
        <w:pStyle w:val="Heading2"/>
        <w:rPr>
          <w:lang w:val="en-US"/>
        </w:rPr>
      </w:pPr>
      <w:bookmarkStart w:id="22" w:name="_Toc379790551"/>
      <w:bookmarkStart w:id="23" w:name="_Toc381885294"/>
    </w:p>
    <w:p w:rsidR="00E56D1D" w:rsidRPr="00C24E68" w:rsidRDefault="00E56D1D" w:rsidP="00162C1C">
      <w:pPr>
        <w:pStyle w:val="Heading2"/>
        <w:rPr>
          <w:lang w:val="en-US"/>
        </w:rPr>
      </w:pPr>
      <w:r w:rsidRPr="00C24E68">
        <w:rPr>
          <w:lang w:val="en-US"/>
        </w:rPr>
        <w:t>Deploy a Public Destination</w:t>
      </w:r>
      <w:bookmarkEnd w:id="22"/>
      <w:bookmarkEnd w:id="23"/>
    </w:p>
    <w:p w:rsidR="00E56D1D" w:rsidRPr="00C24E68" w:rsidRDefault="00E56D1D" w:rsidP="00C13CC6">
      <w:r w:rsidRPr="00C24E68">
        <w:t xml:space="preserve">In this scenario, you will build a public site that everyone can access without passing any authentication </w:t>
      </w:r>
      <w:r w:rsidR="00F42D86" w:rsidRPr="00C24E68">
        <w:t>process</w:t>
      </w:r>
      <w:r w:rsidR="00F42D86">
        <w:t>;</w:t>
      </w:r>
      <w:r w:rsidR="00C13CC6">
        <w:t xml:space="preserve"> t</w:t>
      </w:r>
      <w:r w:rsidRPr="00C24E68">
        <w:t>herefore a widget can send requests only to the domain in which the Cloud Portal is hosted. Requests to other domains can be made via public destinations.</w:t>
      </w:r>
    </w:p>
    <w:p w:rsidR="00E56D1D" w:rsidRPr="00C24E68" w:rsidRDefault="00E56D1D" w:rsidP="00000C36">
      <w:pPr>
        <w:rPr>
          <w:rFonts w:cs="Arial"/>
        </w:rPr>
      </w:pPr>
      <w:r w:rsidRPr="00C24E68">
        <w:t>In this step, you will define public destinations that you will use for requests to other servers.</w:t>
      </w:r>
    </w:p>
    <w:p w:rsidR="00E56D1D" w:rsidRPr="00C24E68" w:rsidRDefault="00000C36" w:rsidP="00000C36">
      <w:pPr>
        <w:pStyle w:val="Heading2a"/>
        <w:rPr>
          <w:lang w:val="en-US"/>
        </w:rPr>
      </w:pPr>
      <w:bookmarkStart w:id="24" w:name="_Toc381885295"/>
      <w:r w:rsidRPr="00C24E68">
        <w:rPr>
          <w:lang w:val="en-US"/>
        </w:rPr>
        <w:lastRenderedPageBreak/>
        <w:t>Configure proxy settings</w:t>
      </w:r>
      <w:bookmarkEnd w:id="24"/>
    </w:p>
    <w:p w:rsidR="005E113B" w:rsidRPr="005E113B" w:rsidRDefault="00000C36" w:rsidP="00280ACE">
      <w:pPr>
        <w:pStyle w:val="ListNumber"/>
        <w:numPr>
          <w:ilvl w:val="1"/>
          <w:numId w:val="5"/>
        </w:numPr>
        <w:rPr>
          <w:bCs/>
          <w:lang w:val="en-US"/>
        </w:rPr>
      </w:pPr>
      <w:r w:rsidRPr="00280ACE">
        <w:rPr>
          <w:lang w:val="en-US"/>
        </w:rPr>
        <w:t xml:space="preserve">Navigate </w:t>
      </w:r>
      <w:r w:rsidRPr="00280ACE">
        <w:rPr>
          <w:bCs/>
          <w:lang w:val="en-US"/>
        </w:rPr>
        <w:t xml:space="preserve">to </w:t>
      </w:r>
      <w:r w:rsidR="00280ACE" w:rsidRPr="00280ACE">
        <w:rPr>
          <w:bCs/>
          <w:lang w:val="en-US"/>
        </w:rPr>
        <w:t>the Neo SDK folder in your partners test folder</w:t>
      </w:r>
      <w:proofErr w:type="gramStart"/>
      <w:r w:rsidR="00280ACE" w:rsidRPr="00280ACE">
        <w:rPr>
          <w:bCs/>
          <w:lang w:val="en-US"/>
        </w:rPr>
        <w:t>:</w:t>
      </w:r>
      <w:proofErr w:type="gramEnd"/>
      <w:r w:rsidR="00280ACE" w:rsidRPr="00280ACE">
        <w:rPr>
          <w:bCs/>
          <w:lang w:val="en-US"/>
        </w:rPr>
        <w:br/>
      </w:r>
      <w:r w:rsidR="00280ACE" w:rsidRPr="00280ACE">
        <w:rPr>
          <w:rFonts w:ascii="Courier New" w:hAnsi="Courier New" w:cs="Courier New"/>
          <w:lang w:val="en-US"/>
        </w:rPr>
        <w:t>C:\pt2014\neo-sdk-javaweb-1.42.19\tools</w:t>
      </w:r>
      <w:r w:rsidRPr="00280ACE">
        <w:rPr>
          <w:rFonts w:ascii="Courier New" w:hAnsi="Courier New" w:cs="Courier New"/>
          <w:lang w:val="en-US"/>
        </w:rPr>
        <w:t>.</w:t>
      </w:r>
    </w:p>
    <w:p w:rsidR="00000C36" w:rsidRPr="00280ACE" w:rsidRDefault="005E113B" w:rsidP="004B29AA">
      <w:pPr>
        <w:pStyle w:val="ListNumber"/>
        <w:numPr>
          <w:ilvl w:val="1"/>
          <w:numId w:val="5"/>
        </w:numPr>
        <w:rPr>
          <w:bCs/>
          <w:rtl/>
          <w:lang w:val="en-US"/>
        </w:rPr>
      </w:pPr>
      <w:r>
        <w:rPr>
          <w:bCs/>
          <w:lang w:val="en-US"/>
        </w:rPr>
        <w:t xml:space="preserve">Notice, </w:t>
      </w:r>
      <w:r w:rsidR="004B29AA">
        <w:rPr>
          <w:bCs/>
          <w:lang w:val="en-US"/>
        </w:rPr>
        <w:t xml:space="preserve">in </w:t>
      </w:r>
      <w:r>
        <w:rPr>
          <w:bCs/>
          <w:lang w:val="en-US"/>
        </w:rPr>
        <w:t>t</w:t>
      </w:r>
      <w:r w:rsidR="00000C36" w:rsidRPr="00280ACE">
        <w:rPr>
          <w:bCs/>
          <w:lang w:val="en-US"/>
        </w:rPr>
        <w:t xml:space="preserve">his folder </w:t>
      </w:r>
      <w:r w:rsidR="004B29AA">
        <w:rPr>
          <w:bCs/>
          <w:lang w:val="en-US"/>
        </w:rPr>
        <w:t>we prepared two</w:t>
      </w:r>
      <w:r w:rsidR="00000C36" w:rsidRPr="00280ACE">
        <w:rPr>
          <w:bCs/>
          <w:lang w:val="en-US"/>
        </w:rPr>
        <w:t xml:space="preserve"> destination properties files </w:t>
      </w:r>
      <w:r w:rsidR="00412C34">
        <w:rPr>
          <w:bCs/>
          <w:lang w:val="en-US"/>
        </w:rPr>
        <w:t>relevant to this exercise</w:t>
      </w:r>
      <w:r w:rsidR="00412C34">
        <w:rPr>
          <w:bCs/>
          <w:lang w:val="en-US"/>
        </w:rPr>
        <w:br/>
      </w:r>
      <w:proofErr w:type="spellStart"/>
      <w:r w:rsidR="00000C36" w:rsidRPr="00280ACE">
        <w:rPr>
          <w:rFonts w:ascii="Courier New" w:hAnsi="Courier New" w:cs="Courier New"/>
          <w:lang w:val="en-US"/>
        </w:rPr>
        <w:t>crm</w:t>
      </w:r>
      <w:proofErr w:type="spellEnd"/>
      <w:r w:rsidR="00000C36" w:rsidRPr="00280ACE">
        <w:rPr>
          <w:rFonts w:ascii="Courier New" w:hAnsi="Courier New" w:cs="Courier New"/>
          <w:lang w:val="en-US"/>
        </w:rPr>
        <w:t>__public</w:t>
      </w:r>
      <w:r w:rsidR="00000C36" w:rsidRPr="00280ACE">
        <w:rPr>
          <w:bCs/>
          <w:lang w:val="en-US"/>
        </w:rPr>
        <w:t xml:space="preserve"> and </w:t>
      </w:r>
      <w:proofErr w:type="spellStart"/>
      <w:r w:rsidR="00000C36" w:rsidRPr="00280ACE">
        <w:rPr>
          <w:rFonts w:ascii="Courier New" w:hAnsi="Courier New" w:cs="Courier New"/>
          <w:lang w:val="en-US"/>
        </w:rPr>
        <w:t>google__public</w:t>
      </w:r>
      <w:proofErr w:type="spellEnd"/>
      <w:r w:rsidR="00000C36" w:rsidRPr="00280ACE">
        <w:rPr>
          <w:bCs/>
          <w:lang w:val="en-US"/>
        </w:rPr>
        <w:t>.</w:t>
      </w:r>
    </w:p>
    <w:p w:rsidR="004B29AA" w:rsidRDefault="00000C36" w:rsidP="00FA4D27">
      <w:pPr>
        <w:pStyle w:val="ListNumber"/>
        <w:numPr>
          <w:ilvl w:val="1"/>
          <w:numId w:val="5"/>
        </w:numPr>
        <w:rPr>
          <w:bCs/>
          <w:lang w:val="en-US"/>
        </w:rPr>
      </w:pPr>
      <w:r w:rsidRPr="00C24E68">
        <w:rPr>
          <w:bCs/>
          <w:lang w:val="en-US"/>
        </w:rPr>
        <w:t xml:space="preserve">Open a command line </w:t>
      </w:r>
      <w:r w:rsidR="004B29AA">
        <w:rPr>
          <w:bCs/>
          <w:lang w:val="en-US"/>
        </w:rPr>
        <w:t>with administrator privileges</w:t>
      </w:r>
    </w:p>
    <w:p w:rsidR="004B29AA" w:rsidRDefault="004B29AA" w:rsidP="004B29AA">
      <w:pPr>
        <w:pStyle w:val="ListNumber2"/>
        <w:numPr>
          <w:ilvl w:val="3"/>
          <w:numId w:val="5"/>
        </w:numPr>
        <w:rPr>
          <w:bCs/>
        </w:rPr>
      </w:pPr>
      <w:r>
        <w:rPr>
          <w:bCs/>
        </w:rPr>
        <w:t xml:space="preserve">Open the Windows OS </w:t>
      </w:r>
      <w:r w:rsidRPr="004B29AA">
        <w:rPr>
          <w:bCs/>
          <w:i/>
          <w:iCs/>
        </w:rPr>
        <w:t>Start</w:t>
      </w:r>
      <w:r>
        <w:rPr>
          <w:bCs/>
        </w:rPr>
        <w:t xml:space="preserve"> menu</w:t>
      </w:r>
    </w:p>
    <w:p w:rsidR="004B29AA" w:rsidRDefault="004B29AA" w:rsidP="004B29AA">
      <w:pPr>
        <w:pStyle w:val="ListNumber2"/>
        <w:numPr>
          <w:ilvl w:val="3"/>
          <w:numId w:val="5"/>
        </w:numPr>
        <w:rPr>
          <w:bCs/>
        </w:rPr>
      </w:pPr>
      <w:r>
        <w:rPr>
          <w:bCs/>
        </w:rPr>
        <w:t xml:space="preserve">Click </w:t>
      </w:r>
      <w:r w:rsidRPr="004B29AA">
        <w:rPr>
          <w:bCs/>
          <w:i/>
          <w:iCs/>
        </w:rPr>
        <w:t>All Programs</w:t>
      </w:r>
      <w:r>
        <w:rPr>
          <w:bCs/>
        </w:rPr>
        <w:t xml:space="preserve"> &gt; </w:t>
      </w:r>
      <w:r w:rsidRPr="004B29AA">
        <w:rPr>
          <w:bCs/>
          <w:i/>
          <w:iCs/>
        </w:rPr>
        <w:t>Accessories</w:t>
      </w:r>
      <w:r>
        <w:rPr>
          <w:bCs/>
        </w:rPr>
        <w:t xml:space="preserve"> </w:t>
      </w:r>
    </w:p>
    <w:p w:rsidR="004B29AA" w:rsidRDefault="004B29AA" w:rsidP="004B29AA">
      <w:pPr>
        <w:pStyle w:val="ListNumber2"/>
        <w:numPr>
          <w:ilvl w:val="3"/>
          <w:numId w:val="5"/>
        </w:numPr>
        <w:rPr>
          <w:bCs/>
        </w:rPr>
      </w:pPr>
      <w:r>
        <w:rPr>
          <w:bCs/>
        </w:rPr>
        <w:t xml:space="preserve">Right click </w:t>
      </w:r>
      <w:r w:rsidRPr="004B29AA">
        <w:rPr>
          <w:bCs/>
          <w:i/>
          <w:iCs/>
        </w:rPr>
        <w:t>Command Prompt</w:t>
      </w:r>
    </w:p>
    <w:p w:rsidR="004B29AA" w:rsidRPr="004B29AA" w:rsidRDefault="004B29AA" w:rsidP="004B29AA">
      <w:pPr>
        <w:pStyle w:val="ListNumber2"/>
        <w:numPr>
          <w:ilvl w:val="3"/>
          <w:numId w:val="5"/>
        </w:numPr>
        <w:rPr>
          <w:bCs/>
        </w:rPr>
      </w:pPr>
      <w:r>
        <w:rPr>
          <w:bCs/>
        </w:rPr>
        <w:t xml:space="preserve">Choose </w:t>
      </w:r>
      <w:r w:rsidRPr="004B29AA">
        <w:rPr>
          <w:bCs/>
          <w:i/>
          <w:iCs/>
        </w:rPr>
        <w:t>Run as administrator</w:t>
      </w:r>
    </w:p>
    <w:p w:rsidR="004B29AA" w:rsidRPr="004B29AA" w:rsidRDefault="004B29AA" w:rsidP="004B29AA">
      <w:pPr>
        <w:pStyle w:val="ListNumber2"/>
        <w:numPr>
          <w:ilvl w:val="0"/>
          <w:numId w:val="0"/>
        </w:numPr>
        <w:ind w:left="1181"/>
        <w:rPr>
          <w:bCs/>
        </w:rPr>
      </w:pPr>
      <w:r>
        <w:rPr>
          <w:bCs/>
          <w:noProof/>
          <w:lang w:eastAsia="en-US" w:bidi="he-IL"/>
        </w:rPr>
        <w:drawing>
          <wp:inline distT="0" distB="0" distL="0" distR="0" wp14:anchorId="2D94707F" wp14:editId="32AC902E">
            <wp:extent cx="1962287" cy="482917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62287" cy="4829175"/>
                    </a:xfrm>
                    <a:prstGeom prst="rect">
                      <a:avLst/>
                    </a:prstGeom>
                    <a:noFill/>
                    <a:ln>
                      <a:noFill/>
                    </a:ln>
                  </pic:spPr>
                </pic:pic>
              </a:graphicData>
            </a:graphic>
          </wp:inline>
        </w:drawing>
      </w:r>
    </w:p>
    <w:p w:rsidR="004B29AA" w:rsidRPr="004B29AA" w:rsidRDefault="004B29AA" w:rsidP="004B29AA">
      <w:pPr>
        <w:pStyle w:val="ListNumber"/>
        <w:numPr>
          <w:ilvl w:val="1"/>
          <w:numId w:val="5"/>
        </w:numPr>
        <w:rPr>
          <w:rFonts w:ascii="Courier New" w:hAnsi="Courier New" w:cs="Courier New"/>
          <w:lang w:val="en-US"/>
        </w:rPr>
      </w:pPr>
      <w:r w:rsidRPr="004B29AA">
        <w:rPr>
          <w:bCs/>
          <w:lang w:val="en-US"/>
        </w:rPr>
        <w:t xml:space="preserve">In the </w:t>
      </w:r>
      <w:r w:rsidR="00000C36" w:rsidRPr="004B29AA">
        <w:rPr>
          <w:bCs/>
          <w:lang w:val="en-US"/>
        </w:rPr>
        <w:t xml:space="preserve">and </w:t>
      </w:r>
      <w:r w:rsidRPr="004B29AA">
        <w:rPr>
          <w:bCs/>
          <w:lang w:val="en-US"/>
        </w:rPr>
        <w:t xml:space="preserve">command line </w:t>
      </w:r>
      <w:r w:rsidR="00000C36" w:rsidRPr="004B29AA">
        <w:rPr>
          <w:bCs/>
          <w:lang w:val="en-US"/>
        </w:rPr>
        <w:t xml:space="preserve">change directory to the </w:t>
      </w:r>
      <w:r w:rsidR="00000C36" w:rsidRPr="004B29AA">
        <w:rPr>
          <w:rFonts w:ascii="Courier New" w:hAnsi="Courier New" w:cs="Courier New"/>
          <w:lang w:val="en-US"/>
        </w:rPr>
        <w:t>tools</w:t>
      </w:r>
      <w:r w:rsidR="00000C36" w:rsidRPr="004B29AA">
        <w:rPr>
          <w:bCs/>
          <w:lang w:val="en-US"/>
        </w:rPr>
        <w:t xml:space="preserve"> folder by using the</w:t>
      </w:r>
      <w:r w:rsidRPr="004B29AA">
        <w:rPr>
          <w:bCs/>
          <w:lang w:val="en-US"/>
        </w:rPr>
        <w:t xml:space="preserve"> following</w:t>
      </w:r>
      <w:r w:rsidR="00000C36" w:rsidRPr="004B29AA">
        <w:rPr>
          <w:bCs/>
          <w:lang w:val="en-US"/>
        </w:rPr>
        <w:t xml:space="preserve"> </w:t>
      </w:r>
      <w:r w:rsidR="00000C36" w:rsidRPr="004B29AA">
        <w:rPr>
          <w:rFonts w:ascii="Courier New" w:hAnsi="Courier New" w:cs="Courier New"/>
          <w:b/>
          <w:bCs/>
          <w:lang w:val="en-US"/>
        </w:rPr>
        <w:t>cd</w:t>
      </w:r>
      <w:r w:rsidRPr="004B29AA">
        <w:rPr>
          <w:bCs/>
          <w:lang w:val="en-US"/>
        </w:rPr>
        <w:t xml:space="preserve"> command:</w:t>
      </w:r>
      <w:r w:rsidR="00000C36" w:rsidRPr="004B29AA">
        <w:rPr>
          <w:bCs/>
          <w:lang w:val="en-US"/>
        </w:rPr>
        <w:br/>
      </w:r>
      <w:r w:rsidR="006C477E">
        <w:rPr>
          <w:rFonts w:ascii="Courier New" w:hAnsi="Courier New" w:cs="Courier New"/>
          <w:lang w:val="en-US"/>
        </w:rPr>
        <w:t xml:space="preserve">cd </w:t>
      </w:r>
      <w:r w:rsidRPr="004B29AA">
        <w:rPr>
          <w:rFonts w:ascii="Courier New" w:hAnsi="Courier New" w:cs="Courier New"/>
          <w:lang w:val="en-US"/>
        </w:rPr>
        <w:t>c:\pt2014\neo-sdk-javaweb-1.42.19\tools\</w:t>
      </w:r>
    </w:p>
    <w:p w:rsidR="00000C36" w:rsidRPr="00C24E68" w:rsidRDefault="00000C36" w:rsidP="00FA4D27">
      <w:pPr>
        <w:pStyle w:val="ListNumber"/>
        <w:numPr>
          <w:ilvl w:val="1"/>
          <w:numId w:val="5"/>
        </w:numPr>
        <w:rPr>
          <w:bCs/>
          <w:lang w:val="en-US"/>
        </w:rPr>
      </w:pPr>
      <w:r w:rsidRPr="00C24E68">
        <w:rPr>
          <w:bCs/>
          <w:lang w:val="en-US"/>
        </w:rPr>
        <w:lastRenderedPageBreak/>
        <w:t xml:space="preserve">Use the </w:t>
      </w:r>
      <w:proofErr w:type="spellStart"/>
      <w:r w:rsidRPr="00C24E68">
        <w:rPr>
          <w:rFonts w:ascii="Courier New" w:hAnsi="Courier New" w:cs="Courier New"/>
          <w:b/>
          <w:bCs/>
          <w:lang w:val="en-US"/>
        </w:rPr>
        <w:t>dir</w:t>
      </w:r>
      <w:proofErr w:type="spellEnd"/>
      <w:r w:rsidRPr="00C24E68">
        <w:rPr>
          <w:bCs/>
          <w:lang w:val="en-US"/>
        </w:rPr>
        <w:t xml:space="preserve"> command to see the destination properties files.</w:t>
      </w:r>
      <w:r w:rsidR="006C477E">
        <w:rPr>
          <w:bCs/>
          <w:lang w:val="en-US"/>
        </w:rPr>
        <w:br/>
      </w:r>
      <w:r w:rsidR="006C477E">
        <w:rPr>
          <w:bCs/>
          <w:lang w:val="en-US"/>
        </w:rPr>
        <w:br/>
      </w:r>
      <w:r w:rsidR="006C477E">
        <w:rPr>
          <w:bCs/>
          <w:noProof/>
          <w:lang w:val="en-US" w:eastAsia="en-US" w:bidi="he-IL"/>
        </w:rPr>
        <w:drawing>
          <wp:inline distT="0" distB="0" distL="0" distR="0" wp14:anchorId="2123F899" wp14:editId="7C04CEC9">
            <wp:extent cx="3726403" cy="2390775"/>
            <wp:effectExtent l="0" t="0" r="762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26403" cy="2390775"/>
                    </a:xfrm>
                    <a:prstGeom prst="rect">
                      <a:avLst/>
                    </a:prstGeom>
                    <a:noFill/>
                    <a:ln>
                      <a:noFill/>
                    </a:ln>
                  </pic:spPr>
                </pic:pic>
              </a:graphicData>
            </a:graphic>
          </wp:inline>
        </w:drawing>
      </w:r>
    </w:p>
    <w:p w:rsidR="00000C36" w:rsidRPr="00C24E68" w:rsidRDefault="00000C36" w:rsidP="00FA4D27">
      <w:pPr>
        <w:pStyle w:val="ListNumber"/>
        <w:numPr>
          <w:ilvl w:val="1"/>
          <w:numId w:val="5"/>
        </w:numPr>
        <w:rPr>
          <w:bCs/>
          <w:lang w:val="en-US"/>
        </w:rPr>
      </w:pPr>
      <w:r w:rsidRPr="00C24E68">
        <w:rPr>
          <w:bCs/>
          <w:lang w:val="en-US"/>
        </w:rPr>
        <w:t>Set proxy settings by running the following commands:</w:t>
      </w:r>
    </w:p>
    <w:p w:rsidR="00000C36" w:rsidRPr="00C24E68" w:rsidRDefault="00000C36" w:rsidP="00000C36">
      <w:pPr>
        <w:ind w:left="567"/>
      </w:pPr>
      <w:proofErr w:type="gramStart"/>
      <w:r w:rsidRPr="00C24E68">
        <w:rPr>
          <w:rFonts w:ascii="Courier New" w:hAnsi="Courier New" w:cs="Courier New"/>
          <w:b/>
          <w:bCs/>
        </w:rPr>
        <w:t>set</w:t>
      </w:r>
      <w:proofErr w:type="gramEnd"/>
      <w:r w:rsidRPr="00C24E68">
        <w:rPr>
          <w:rFonts w:ascii="Courier New" w:hAnsi="Courier New" w:cs="Courier New"/>
          <w:b/>
          <w:bCs/>
        </w:rPr>
        <w:t xml:space="preserve"> HTTP_PROXY_HOST=proxy</w:t>
      </w:r>
      <w:r w:rsidRPr="00C24E68">
        <w:rPr>
          <w:rFonts w:ascii="Courier New" w:hAnsi="Courier New" w:cs="Courier New"/>
          <w:b/>
          <w:bCs/>
        </w:rPr>
        <w:br/>
        <w:t>set HTTP_PROXY_PORT=8080</w:t>
      </w:r>
      <w:r w:rsidRPr="00C24E68">
        <w:rPr>
          <w:rFonts w:ascii="Courier New" w:hAnsi="Courier New" w:cs="Courier New"/>
          <w:b/>
          <w:bCs/>
        </w:rPr>
        <w:br/>
        <w:t>set HTTPS_PROXY_HOST=proxy</w:t>
      </w:r>
      <w:r w:rsidRPr="00C24E68">
        <w:rPr>
          <w:rFonts w:ascii="Courier New" w:hAnsi="Courier New" w:cs="Courier New"/>
          <w:b/>
          <w:bCs/>
        </w:rPr>
        <w:br/>
        <w:t>set HTTPS_PROXY_PORT=8080</w:t>
      </w:r>
      <w:r w:rsidRPr="00C24E68">
        <w:rPr>
          <w:rFonts w:ascii="Courier New" w:hAnsi="Courier New" w:cs="Courier New"/>
          <w:b/>
          <w:bCs/>
        </w:rPr>
        <w:br/>
        <w:t>set HTTP_NON_PROXY_HOSTS="</w:t>
      </w:r>
      <w:proofErr w:type="spellStart"/>
      <w:r w:rsidRPr="00C24E68">
        <w:rPr>
          <w:rFonts w:ascii="Courier New" w:hAnsi="Courier New" w:cs="Courier New"/>
          <w:b/>
          <w:bCs/>
        </w:rPr>
        <w:t>localhost</w:t>
      </w:r>
      <w:proofErr w:type="spellEnd"/>
      <w:r w:rsidRPr="00C24E68">
        <w:rPr>
          <w:rFonts w:ascii="Courier New" w:hAnsi="Courier New" w:cs="Courier New"/>
          <w:b/>
          <w:bCs/>
        </w:rPr>
        <w:t>"</w:t>
      </w:r>
    </w:p>
    <w:p w:rsidR="00E56D1D" w:rsidRPr="00C24E68" w:rsidRDefault="00000C36" w:rsidP="0004574C">
      <w:pPr>
        <w:pStyle w:val="Heading2a"/>
        <w:rPr>
          <w:lang w:val="en-US"/>
        </w:rPr>
      </w:pPr>
      <w:bookmarkStart w:id="25" w:name="_Toc381885296"/>
      <w:r w:rsidRPr="00C24E68">
        <w:rPr>
          <w:lang w:val="en-US"/>
        </w:rPr>
        <w:t>Deploy the destination for the CRM back end</w:t>
      </w:r>
      <w:bookmarkEnd w:id="25"/>
    </w:p>
    <w:p w:rsidR="006C477E" w:rsidRPr="006C477E" w:rsidRDefault="00000C36" w:rsidP="006C477E">
      <w:pPr>
        <w:pStyle w:val="ListNumber"/>
        <w:rPr>
          <w:lang w:val="en-US"/>
        </w:rPr>
      </w:pPr>
      <w:r w:rsidRPr="00C24E68">
        <w:rPr>
          <w:lang w:val="en-US"/>
        </w:rPr>
        <w:t>Run the following command to deploy the destination for the CRM back-end:</w:t>
      </w:r>
      <w:r w:rsidR="006C477E">
        <w:rPr>
          <w:lang w:val="en-US"/>
        </w:rPr>
        <w:br/>
      </w:r>
      <w:r w:rsidRPr="00C24E68">
        <w:rPr>
          <w:lang w:val="en-US"/>
        </w:rPr>
        <w:br/>
      </w:r>
      <w:r w:rsidRPr="00C24E68">
        <w:rPr>
          <w:rStyle w:val="UserInput"/>
        </w:rPr>
        <w:t>neo put-destination --account &lt;</w:t>
      </w:r>
      <w:proofErr w:type="spellStart"/>
      <w:r w:rsidR="006C477E">
        <w:rPr>
          <w:rStyle w:val="UserInput"/>
        </w:rPr>
        <w:t>account_name</w:t>
      </w:r>
      <w:proofErr w:type="spellEnd"/>
      <w:r w:rsidRPr="00C24E68">
        <w:rPr>
          <w:rStyle w:val="UserInput"/>
        </w:rPr>
        <w:t>&gt; --user &lt;</w:t>
      </w:r>
      <w:proofErr w:type="spellStart"/>
      <w:r w:rsidRPr="00C24E68">
        <w:rPr>
          <w:rStyle w:val="UserInput"/>
        </w:rPr>
        <w:t>user_name</w:t>
      </w:r>
      <w:proofErr w:type="spellEnd"/>
      <w:r w:rsidRPr="00C24E68">
        <w:rPr>
          <w:rStyle w:val="UserInput"/>
        </w:rPr>
        <w:t>&gt; --provider-account trial --provider-application portal --</w:t>
      </w:r>
      <w:proofErr w:type="spellStart"/>
      <w:r w:rsidRPr="00C24E68">
        <w:rPr>
          <w:rStyle w:val="UserInput"/>
        </w:rPr>
        <w:t>localpath</w:t>
      </w:r>
      <w:proofErr w:type="spellEnd"/>
      <w:r w:rsidRPr="00C24E68">
        <w:rPr>
          <w:rStyle w:val="UserInput"/>
        </w:rPr>
        <w:t xml:space="preserve"> </w:t>
      </w:r>
      <w:proofErr w:type="spellStart"/>
      <w:r w:rsidRPr="00C24E68">
        <w:rPr>
          <w:rStyle w:val="UserInput"/>
        </w:rPr>
        <w:t>crm</w:t>
      </w:r>
      <w:proofErr w:type="spellEnd"/>
      <w:r w:rsidRPr="00C24E68">
        <w:rPr>
          <w:rStyle w:val="UserInput"/>
        </w:rPr>
        <w:t>__public --host hanatrial.ondemand.com</w:t>
      </w:r>
      <w:r w:rsidRPr="00C24E68">
        <w:rPr>
          <w:lang w:val="en-US"/>
        </w:rPr>
        <w:br/>
      </w:r>
      <w:r w:rsidR="006C477E">
        <w:rPr>
          <w:lang w:val="en-US"/>
        </w:rPr>
        <w:br/>
        <w:t>For example</w:t>
      </w:r>
      <w:r w:rsidRPr="00C24E68">
        <w:rPr>
          <w:lang w:val="en-US"/>
        </w:rPr>
        <w:t>:</w:t>
      </w:r>
      <w:r w:rsidRPr="00C24E68">
        <w:rPr>
          <w:lang w:val="en-US"/>
        </w:rPr>
        <w:br/>
      </w:r>
      <w:r w:rsidR="006C477E" w:rsidRPr="00C24E68">
        <w:rPr>
          <w:rStyle w:val="UserInput"/>
        </w:rPr>
        <w:t xml:space="preserve">neo put-destination --account </w:t>
      </w:r>
      <w:r w:rsidR="006C477E">
        <w:rPr>
          <w:rStyle w:val="UserInput"/>
        </w:rPr>
        <w:t>i034051trial</w:t>
      </w:r>
      <w:r w:rsidR="006C477E" w:rsidRPr="00C24E68">
        <w:rPr>
          <w:rStyle w:val="UserInput"/>
        </w:rPr>
        <w:t xml:space="preserve"> --user </w:t>
      </w:r>
      <w:r w:rsidR="006C477E">
        <w:rPr>
          <w:rStyle w:val="UserInput"/>
        </w:rPr>
        <w:t>i034051</w:t>
      </w:r>
      <w:r w:rsidR="006C477E" w:rsidRPr="00C24E68">
        <w:rPr>
          <w:rStyle w:val="UserInput"/>
        </w:rPr>
        <w:t xml:space="preserve"> --provider-account trial --provider-application portal --</w:t>
      </w:r>
      <w:proofErr w:type="spellStart"/>
      <w:r w:rsidR="006C477E" w:rsidRPr="00C24E68">
        <w:rPr>
          <w:rStyle w:val="UserInput"/>
        </w:rPr>
        <w:t>localpath</w:t>
      </w:r>
      <w:proofErr w:type="spellEnd"/>
      <w:r w:rsidR="006C477E" w:rsidRPr="00C24E68">
        <w:rPr>
          <w:rStyle w:val="UserInput"/>
        </w:rPr>
        <w:t xml:space="preserve"> </w:t>
      </w:r>
      <w:proofErr w:type="spellStart"/>
      <w:r w:rsidR="006C477E" w:rsidRPr="00C24E68">
        <w:rPr>
          <w:rStyle w:val="UserInput"/>
        </w:rPr>
        <w:t>crm</w:t>
      </w:r>
      <w:proofErr w:type="spellEnd"/>
      <w:r w:rsidR="006C477E" w:rsidRPr="00C24E68">
        <w:rPr>
          <w:rStyle w:val="UserInput"/>
        </w:rPr>
        <w:t>__public --host hanatrial.ondemand.com</w:t>
      </w:r>
      <w:r w:rsidR="006C477E" w:rsidRPr="00C24E68">
        <w:rPr>
          <w:b/>
          <w:bCs/>
          <w:lang w:val="en-US"/>
        </w:rPr>
        <w:t xml:space="preserve"> </w:t>
      </w:r>
    </w:p>
    <w:p w:rsidR="006C477E" w:rsidRDefault="006C477E" w:rsidP="006C477E">
      <w:pPr>
        <w:pStyle w:val="ListNumber"/>
        <w:numPr>
          <w:ilvl w:val="0"/>
          <w:numId w:val="0"/>
        </w:numPr>
        <w:ind w:left="562"/>
        <w:rPr>
          <w:b/>
          <w:bCs/>
          <w:lang w:val="en-US"/>
        </w:rPr>
      </w:pPr>
    </w:p>
    <w:p w:rsidR="00000C36" w:rsidRPr="00C24E68" w:rsidRDefault="00000C36" w:rsidP="006C477E">
      <w:pPr>
        <w:pStyle w:val="ListNumber"/>
        <w:numPr>
          <w:ilvl w:val="0"/>
          <w:numId w:val="0"/>
        </w:numPr>
        <w:ind w:left="562"/>
        <w:rPr>
          <w:lang w:val="en-US"/>
        </w:rPr>
      </w:pPr>
      <w:r w:rsidRPr="00C24E68">
        <w:rPr>
          <w:b/>
          <w:bCs/>
          <w:lang w:val="en-US"/>
        </w:rPr>
        <w:t>TIP</w:t>
      </w:r>
      <w:r w:rsidRPr="00C24E68">
        <w:rPr>
          <w:lang w:val="en-US"/>
        </w:rPr>
        <w:t xml:space="preserve">: Copy the command to Notepad, replace </w:t>
      </w:r>
      <w:r w:rsidRPr="00C24E68">
        <w:rPr>
          <w:rStyle w:val="UserInput"/>
        </w:rPr>
        <w:t>&lt;</w:t>
      </w:r>
      <w:proofErr w:type="spellStart"/>
      <w:r w:rsidRPr="00C24E68">
        <w:rPr>
          <w:rStyle w:val="UserInput"/>
        </w:rPr>
        <w:t>user_name</w:t>
      </w:r>
      <w:proofErr w:type="spellEnd"/>
      <w:r w:rsidRPr="00C24E68">
        <w:rPr>
          <w:rStyle w:val="UserInput"/>
        </w:rPr>
        <w:t>&gt;</w:t>
      </w:r>
      <w:r w:rsidRPr="00C24E68">
        <w:rPr>
          <w:lang w:val="en-US"/>
        </w:rPr>
        <w:t xml:space="preserve"> with your user name, and paste into the command line. </w:t>
      </w:r>
      <w:r w:rsidR="006C477E">
        <w:rPr>
          <w:lang w:val="en-US"/>
        </w:rPr>
        <w:br/>
      </w:r>
    </w:p>
    <w:p w:rsidR="00000C36" w:rsidRPr="00C24E68" w:rsidRDefault="00000C36" w:rsidP="00000C36">
      <w:pPr>
        <w:pStyle w:val="ListNumber"/>
        <w:rPr>
          <w:lang w:val="en-US"/>
        </w:rPr>
      </w:pPr>
      <w:r w:rsidRPr="00C24E68">
        <w:rPr>
          <w:lang w:val="en-US"/>
        </w:rPr>
        <w:t xml:space="preserve">Enter your trial account password and press </w:t>
      </w:r>
      <w:r w:rsidRPr="00C24E68">
        <w:rPr>
          <w:i/>
          <w:iCs/>
          <w:lang w:val="en-US"/>
        </w:rPr>
        <w:t>Enter</w:t>
      </w:r>
      <w:r w:rsidRPr="00C24E68">
        <w:rPr>
          <w:lang w:val="en-US"/>
        </w:rPr>
        <w:t>.</w:t>
      </w:r>
    </w:p>
    <w:p w:rsidR="00000C36" w:rsidRPr="00C24E68" w:rsidRDefault="00000C36" w:rsidP="00162C1C">
      <w:pPr>
        <w:pStyle w:val="ListContinue"/>
      </w:pPr>
      <w:r w:rsidRPr="00C24E68">
        <w:t>A message appears when the destination has been successfully deployed.</w:t>
      </w:r>
    </w:p>
    <w:p w:rsidR="0036121F" w:rsidRDefault="0036121F">
      <w:pPr>
        <w:tabs>
          <w:tab w:val="clear" w:pos="720"/>
          <w:tab w:val="clear" w:pos="1152"/>
        </w:tabs>
        <w:spacing w:before="0" w:line="240" w:lineRule="auto"/>
        <w:rPr>
          <w:b/>
          <w:bCs/>
          <w:szCs w:val="26"/>
        </w:rPr>
      </w:pPr>
    </w:p>
    <w:p w:rsidR="00162C1C" w:rsidRPr="00C24E68" w:rsidRDefault="00162C1C" w:rsidP="0004574C">
      <w:pPr>
        <w:pStyle w:val="Heading2a"/>
        <w:rPr>
          <w:lang w:val="en-US"/>
        </w:rPr>
      </w:pPr>
      <w:bookmarkStart w:id="26" w:name="_Toc381885297"/>
      <w:r w:rsidRPr="00C24E68">
        <w:rPr>
          <w:lang w:val="en-US"/>
        </w:rPr>
        <w:t>Deploy the destination for the Google API server</w:t>
      </w:r>
      <w:bookmarkEnd w:id="26"/>
    </w:p>
    <w:p w:rsidR="00162C1C" w:rsidRPr="00C24E68" w:rsidRDefault="00162C1C" w:rsidP="00162C1C">
      <w:pPr>
        <w:pStyle w:val="ListNumber"/>
        <w:rPr>
          <w:lang w:val="en-US"/>
        </w:rPr>
      </w:pPr>
      <w:r w:rsidRPr="00C24E68">
        <w:rPr>
          <w:lang w:val="en-US"/>
        </w:rPr>
        <w:t>Run the following command to deploy the destination for the Google API server:</w:t>
      </w:r>
    </w:p>
    <w:p w:rsidR="006C477E" w:rsidRDefault="00162C1C" w:rsidP="006C477E">
      <w:pPr>
        <w:ind w:left="567"/>
        <w:rPr>
          <w:rFonts w:ascii="Courier New" w:hAnsi="Courier New" w:cs="Courier New"/>
          <w:b/>
          <w:bCs/>
        </w:rPr>
      </w:pPr>
      <w:proofErr w:type="gramStart"/>
      <w:r w:rsidRPr="00C24E68">
        <w:rPr>
          <w:rFonts w:ascii="Courier New" w:hAnsi="Courier New" w:cs="Courier New"/>
          <w:b/>
          <w:bCs/>
        </w:rPr>
        <w:t>neo</w:t>
      </w:r>
      <w:proofErr w:type="gramEnd"/>
      <w:r w:rsidRPr="00C24E68">
        <w:rPr>
          <w:rFonts w:ascii="Courier New" w:hAnsi="Courier New" w:cs="Courier New"/>
          <w:b/>
          <w:bCs/>
        </w:rPr>
        <w:t xml:space="preserve"> put-destination --account &lt;</w:t>
      </w:r>
      <w:proofErr w:type="spellStart"/>
      <w:r w:rsidR="006C477E">
        <w:rPr>
          <w:rFonts w:ascii="Courier New" w:hAnsi="Courier New" w:cs="Courier New"/>
          <w:b/>
          <w:bCs/>
        </w:rPr>
        <w:t>account_</w:t>
      </w:r>
      <w:r w:rsidRPr="00C24E68">
        <w:rPr>
          <w:rFonts w:ascii="Courier New" w:hAnsi="Courier New" w:cs="Courier New"/>
          <w:b/>
          <w:bCs/>
        </w:rPr>
        <w:t>name</w:t>
      </w:r>
      <w:proofErr w:type="spellEnd"/>
      <w:r w:rsidRPr="00C24E68">
        <w:rPr>
          <w:rFonts w:ascii="Courier New" w:hAnsi="Courier New" w:cs="Courier New"/>
          <w:b/>
          <w:bCs/>
        </w:rPr>
        <w:t>&gt; --user &lt;</w:t>
      </w:r>
      <w:proofErr w:type="spellStart"/>
      <w:r w:rsidRPr="00C24E68">
        <w:rPr>
          <w:rFonts w:ascii="Courier New" w:hAnsi="Courier New" w:cs="Courier New"/>
          <w:b/>
          <w:bCs/>
        </w:rPr>
        <w:t>user_name</w:t>
      </w:r>
      <w:proofErr w:type="spellEnd"/>
      <w:r w:rsidRPr="00C24E68">
        <w:rPr>
          <w:rFonts w:ascii="Courier New" w:hAnsi="Courier New" w:cs="Courier New"/>
          <w:b/>
          <w:bCs/>
        </w:rPr>
        <w:t>&gt; --provider-account trial --provider-application portal --</w:t>
      </w:r>
      <w:proofErr w:type="spellStart"/>
      <w:r w:rsidRPr="00C24E68">
        <w:rPr>
          <w:rFonts w:ascii="Courier New" w:hAnsi="Courier New" w:cs="Courier New"/>
          <w:b/>
          <w:bCs/>
        </w:rPr>
        <w:t>localpath</w:t>
      </w:r>
      <w:proofErr w:type="spellEnd"/>
      <w:r w:rsidRPr="00C24E68">
        <w:rPr>
          <w:rFonts w:ascii="Courier New" w:hAnsi="Courier New" w:cs="Courier New"/>
          <w:b/>
          <w:bCs/>
        </w:rPr>
        <w:t xml:space="preserve"> </w:t>
      </w:r>
      <w:proofErr w:type="spellStart"/>
      <w:r w:rsidRPr="00C24E68">
        <w:rPr>
          <w:rFonts w:ascii="Courier New" w:hAnsi="Courier New" w:cs="Courier New"/>
          <w:b/>
          <w:bCs/>
        </w:rPr>
        <w:t>google__publi</w:t>
      </w:r>
      <w:r w:rsidR="006C477E">
        <w:rPr>
          <w:rFonts w:ascii="Courier New" w:hAnsi="Courier New" w:cs="Courier New"/>
          <w:b/>
          <w:bCs/>
        </w:rPr>
        <w:t>c</w:t>
      </w:r>
      <w:proofErr w:type="spellEnd"/>
      <w:r w:rsidR="006C477E">
        <w:rPr>
          <w:rFonts w:ascii="Courier New" w:hAnsi="Courier New" w:cs="Courier New"/>
          <w:b/>
          <w:bCs/>
        </w:rPr>
        <w:t xml:space="preserve"> --host hanatrial.ondemand.com</w:t>
      </w:r>
    </w:p>
    <w:p w:rsidR="006C477E" w:rsidRDefault="006C477E" w:rsidP="006C477E">
      <w:pPr>
        <w:pStyle w:val="ListNumber"/>
        <w:rPr>
          <w:lang w:val="en-US"/>
        </w:rPr>
      </w:pPr>
      <w:r w:rsidRPr="006C477E">
        <w:rPr>
          <w:lang w:val="en-US"/>
        </w:rPr>
        <w:t>Enter your trial account password and press Enter.</w:t>
      </w:r>
      <w:r>
        <w:rPr>
          <w:lang w:val="en-US"/>
        </w:rPr>
        <w:br/>
      </w:r>
      <w:r w:rsidRPr="006C477E">
        <w:rPr>
          <w:lang w:val="en-US"/>
        </w:rPr>
        <w:t>A message appears when the destination has been successfully deployed.</w:t>
      </w:r>
      <w:r>
        <w:rPr>
          <w:lang w:val="en-US"/>
        </w:rPr>
        <w:br/>
      </w:r>
      <w:r w:rsidRPr="006C477E">
        <w:rPr>
          <w:lang w:val="en-US"/>
        </w:rPr>
        <w:t>You will use these destinations when you develop the widgets for this scenario.</w:t>
      </w:r>
    </w:p>
    <w:p w:rsidR="00162C1C" w:rsidRPr="006C477E" w:rsidRDefault="00162C1C" w:rsidP="006C477E">
      <w:pPr>
        <w:pStyle w:val="ListNumber"/>
        <w:rPr>
          <w:lang w:val="en-US"/>
        </w:rPr>
      </w:pPr>
      <w:r w:rsidRPr="006C477E">
        <w:rPr>
          <w:lang w:val="en-US"/>
        </w:rPr>
        <w:t>Close the command window.</w:t>
      </w:r>
    </w:p>
    <w:p w:rsidR="004B2917" w:rsidRPr="00A841D4" w:rsidRDefault="004B2917" w:rsidP="004B2917">
      <w:pPr>
        <w:pStyle w:val="Heading2"/>
        <w:rPr>
          <w:lang w:val="en-US" w:eastAsia="de-DE"/>
        </w:rPr>
      </w:pPr>
      <w:bookmarkStart w:id="27" w:name="_Toc381275280"/>
      <w:bookmarkStart w:id="28" w:name="_Toc381885298"/>
      <w:r w:rsidRPr="00A841D4">
        <w:rPr>
          <w:lang w:val="en-US" w:eastAsia="de-DE"/>
        </w:rPr>
        <w:lastRenderedPageBreak/>
        <w:t>Get the source code</w:t>
      </w:r>
      <w:bookmarkEnd w:id="27"/>
      <w:bookmarkEnd w:id="28"/>
    </w:p>
    <w:p w:rsidR="004B2917" w:rsidRPr="00A841D4" w:rsidRDefault="004B2917" w:rsidP="004A3841">
      <w:r w:rsidRPr="00A841D4">
        <w:t xml:space="preserve">Download the source code for the </w:t>
      </w:r>
      <w:r w:rsidR="004A3841">
        <w:rPr>
          <w:i/>
          <w:iCs/>
        </w:rPr>
        <w:t>Atomic Content</w:t>
      </w:r>
      <w:r w:rsidRPr="00A841D4">
        <w:t xml:space="preserve"> application from </w:t>
      </w:r>
      <w:proofErr w:type="spellStart"/>
      <w:r w:rsidR="00460074">
        <w:t>GitHub</w:t>
      </w:r>
      <w:proofErr w:type="spellEnd"/>
      <w:r w:rsidRPr="00A841D4">
        <w:t>.</w:t>
      </w:r>
    </w:p>
    <w:p w:rsidR="004B2917" w:rsidRPr="004B2917" w:rsidRDefault="004B2917" w:rsidP="004B2917">
      <w:pPr>
        <w:pStyle w:val="ListNumber"/>
        <w:rPr>
          <w:lang w:val="en-US"/>
        </w:rPr>
      </w:pPr>
      <w:r w:rsidRPr="004B2917">
        <w:rPr>
          <w:lang w:val="en-US"/>
        </w:rPr>
        <w:t xml:space="preserve">In your Chrome browser, navigate to </w:t>
      </w:r>
      <w:hyperlink r:id="rId29" w:history="1">
        <w:r w:rsidRPr="007F41F5">
          <w:rPr>
            <w:rStyle w:val="Hyperlink"/>
          </w:rPr>
          <w:t>https://github.com/SAP/cloud-portal-widgets</w:t>
        </w:r>
      </w:hyperlink>
      <w:r>
        <w:rPr>
          <w:lang w:val="en-US"/>
        </w:rPr>
        <w:t xml:space="preserve">. </w:t>
      </w:r>
    </w:p>
    <w:p w:rsidR="006F21A8" w:rsidRDefault="004B2917" w:rsidP="00DF3460">
      <w:pPr>
        <w:pStyle w:val="ListNumber"/>
        <w:numPr>
          <w:ilvl w:val="1"/>
          <w:numId w:val="2"/>
        </w:numPr>
        <w:rPr>
          <w:lang w:val="en-US"/>
        </w:rPr>
      </w:pPr>
      <w:r w:rsidRPr="00A841D4">
        <w:rPr>
          <w:lang w:val="en-US"/>
        </w:rPr>
        <w:t xml:space="preserve">Click </w:t>
      </w:r>
      <w:r w:rsidRPr="00A841D4">
        <w:rPr>
          <w:i/>
          <w:iCs/>
          <w:lang w:val="en-US"/>
        </w:rPr>
        <w:t>Download Zip</w:t>
      </w:r>
      <w:r w:rsidR="006F21A8">
        <w:rPr>
          <w:lang w:val="en-US"/>
        </w:rPr>
        <w:t xml:space="preserve"> at the right</w:t>
      </w:r>
    </w:p>
    <w:p w:rsidR="00DF3460" w:rsidRDefault="006F21A8" w:rsidP="00DF3460">
      <w:pPr>
        <w:pStyle w:val="ListNumber"/>
        <w:numPr>
          <w:ilvl w:val="1"/>
          <w:numId w:val="2"/>
        </w:numPr>
        <w:rPr>
          <w:lang w:val="en-US"/>
        </w:rPr>
      </w:pPr>
      <w:r>
        <w:rPr>
          <w:lang w:val="en-US"/>
        </w:rPr>
        <w:t>S</w:t>
      </w:r>
      <w:r w:rsidR="004B2917" w:rsidRPr="00A841D4">
        <w:rPr>
          <w:lang w:val="en-US"/>
        </w:rPr>
        <w:t xml:space="preserve">ave the </w:t>
      </w:r>
      <w:r w:rsidR="004B2917" w:rsidRPr="00A841D4">
        <w:rPr>
          <w:rStyle w:val="ScreenOutput"/>
        </w:rPr>
        <w:t>cloud-</w:t>
      </w:r>
      <w:r w:rsidR="00DF3460">
        <w:rPr>
          <w:rStyle w:val="ScreenOutput"/>
        </w:rPr>
        <w:t>portal</w:t>
      </w:r>
      <w:r w:rsidR="004B2917" w:rsidRPr="00A841D4">
        <w:rPr>
          <w:rStyle w:val="ScreenOutput"/>
        </w:rPr>
        <w:t>-</w:t>
      </w:r>
      <w:r w:rsidR="00DF3460">
        <w:rPr>
          <w:rStyle w:val="ScreenOutput"/>
        </w:rPr>
        <w:t>widgets</w:t>
      </w:r>
      <w:r w:rsidR="004B2917" w:rsidRPr="00A841D4">
        <w:rPr>
          <w:rStyle w:val="ScreenOutput"/>
        </w:rPr>
        <w:t>-master.zip</w:t>
      </w:r>
      <w:r w:rsidR="004B2917" w:rsidRPr="00A841D4">
        <w:rPr>
          <w:lang w:val="en-US"/>
        </w:rPr>
        <w:t xml:space="preserve"> </w:t>
      </w:r>
      <w:r w:rsidR="00DF3460">
        <w:rPr>
          <w:lang w:val="en-US"/>
        </w:rPr>
        <w:t>to your file system.</w:t>
      </w:r>
    </w:p>
    <w:p w:rsidR="00D1321E" w:rsidRPr="00D1321E" w:rsidRDefault="004B2917" w:rsidP="00D1321E">
      <w:pPr>
        <w:pStyle w:val="ListNumber"/>
        <w:rPr>
          <w:rStyle w:val="ScreenOutput"/>
          <w:rFonts w:ascii="Arial" w:hAnsi="Arial"/>
          <w:lang w:val="en"/>
        </w:rPr>
      </w:pPr>
      <w:r w:rsidRPr="00A841D4">
        <w:t xml:space="preserve">Extract the ZIP file in </w:t>
      </w:r>
      <w:r w:rsidR="006F21A8">
        <w:t xml:space="preserve">into the partner test event folder  </w:t>
      </w:r>
      <w:r w:rsidR="00DF3460" w:rsidRPr="00DF3460">
        <w:rPr>
          <w:rStyle w:val="ScreenOutput"/>
        </w:rPr>
        <w:t>C:\pt2014</w:t>
      </w:r>
    </w:p>
    <w:p w:rsidR="005827C6" w:rsidRDefault="002A574E" w:rsidP="006F21A8">
      <w:pPr>
        <w:pStyle w:val="ListNumber"/>
      </w:pPr>
      <w:r>
        <w:t>The extracted folder contains the following subfolders</w:t>
      </w:r>
      <w:r w:rsidR="005827C6">
        <w:t>:</w:t>
      </w:r>
    </w:p>
    <w:p w:rsidR="005827C6" w:rsidRDefault="005827C6" w:rsidP="002A574E">
      <w:pPr>
        <w:pStyle w:val="ListBullet2"/>
      </w:pPr>
      <w:proofErr w:type="spellStart"/>
      <w:r w:rsidRPr="005827C6">
        <w:rPr>
          <w:rStyle w:val="ScreenOutput"/>
        </w:rPr>
        <w:t>AtomicContent</w:t>
      </w:r>
      <w:proofErr w:type="spellEnd"/>
      <w:r>
        <w:t xml:space="preserve"> – Contains the Web-</w:t>
      </w:r>
      <w:r w:rsidR="002A574E">
        <w:t>a</w:t>
      </w:r>
      <w:r>
        <w:t xml:space="preserve">pplication project </w:t>
      </w:r>
      <w:r w:rsidR="002A574E">
        <w:t>that you will develop</w:t>
      </w:r>
    </w:p>
    <w:p w:rsidR="005827C6" w:rsidRDefault="005827C6" w:rsidP="002A574E">
      <w:pPr>
        <w:pStyle w:val="ListBullet2"/>
      </w:pPr>
      <w:r w:rsidRPr="005827C6">
        <w:rPr>
          <w:rStyle w:val="ScreenOutput"/>
        </w:rPr>
        <w:t>Resources</w:t>
      </w:r>
      <w:r>
        <w:t xml:space="preserve"> – Contains the resources </w:t>
      </w:r>
      <w:r w:rsidR="002A574E">
        <w:t>needed to create</w:t>
      </w:r>
      <w:r>
        <w:t xml:space="preserve"> you</w:t>
      </w:r>
      <w:r w:rsidR="002A574E">
        <w:t>r</w:t>
      </w:r>
      <w:r>
        <w:t xml:space="preserve"> HANA Cloud Portal </w:t>
      </w:r>
      <w:r w:rsidR="002A574E">
        <w:t>s</w:t>
      </w:r>
      <w:r>
        <w:t>ite</w:t>
      </w:r>
    </w:p>
    <w:p w:rsidR="00E203DB" w:rsidRDefault="00E203DB" w:rsidP="00E203DB">
      <w:pPr>
        <w:pStyle w:val="ListBullet2"/>
      </w:pPr>
      <w:proofErr w:type="spellStart"/>
      <w:r w:rsidRPr="00E203DB">
        <w:rPr>
          <w:rStyle w:val="ScreenOutput"/>
        </w:rPr>
        <w:t>AtomicContent_Solution</w:t>
      </w:r>
      <w:proofErr w:type="spellEnd"/>
      <w:r>
        <w:t xml:space="preserve"> – Contains the final Web-application project – you can disregard this folder </w:t>
      </w:r>
    </w:p>
    <w:p w:rsidR="005827C6" w:rsidRDefault="005827C6" w:rsidP="00082236">
      <w:pPr>
        <w:pStyle w:val="ListNumber2"/>
        <w:numPr>
          <w:ilvl w:val="0"/>
          <w:numId w:val="0"/>
        </w:numPr>
        <w:ind w:left="1181"/>
      </w:pPr>
      <w:r>
        <w:br/>
      </w:r>
      <w:r>
        <w:rPr>
          <w:noProof/>
          <w:lang w:eastAsia="en-US" w:bidi="he-IL"/>
        </w:rPr>
        <w:drawing>
          <wp:inline distT="0" distB="0" distL="0" distR="0" wp14:anchorId="5F7DE09D" wp14:editId="7B1EE0F1">
            <wp:extent cx="2607494" cy="1615440"/>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08262" cy="1615916"/>
                    </a:xfrm>
                    <a:prstGeom prst="rect">
                      <a:avLst/>
                    </a:prstGeom>
                    <a:noFill/>
                    <a:ln>
                      <a:noFill/>
                    </a:ln>
                  </pic:spPr>
                </pic:pic>
              </a:graphicData>
            </a:graphic>
          </wp:inline>
        </w:drawing>
      </w:r>
    </w:p>
    <w:p w:rsidR="0036121F" w:rsidRDefault="0036121F">
      <w:pPr>
        <w:tabs>
          <w:tab w:val="clear" w:pos="720"/>
          <w:tab w:val="clear" w:pos="1152"/>
        </w:tabs>
        <w:spacing w:before="0" w:line="240" w:lineRule="auto"/>
        <w:rPr>
          <w:b/>
          <w:bCs/>
          <w:sz w:val="22"/>
          <w:szCs w:val="26"/>
        </w:rPr>
      </w:pPr>
      <w:bookmarkStart w:id="29" w:name="_Toc381275281"/>
    </w:p>
    <w:p w:rsidR="00B2321F" w:rsidRPr="00A841D4" w:rsidRDefault="00B2321F" w:rsidP="00B2321F">
      <w:pPr>
        <w:pStyle w:val="Heading2"/>
        <w:rPr>
          <w:lang w:val="en-US"/>
        </w:rPr>
      </w:pPr>
      <w:bookmarkStart w:id="30" w:name="_Toc381885299"/>
      <w:r w:rsidRPr="00A841D4">
        <w:rPr>
          <w:lang w:val="en-US"/>
        </w:rPr>
        <w:t>Import the source code into Eclipse</w:t>
      </w:r>
      <w:bookmarkEnd w:id="29"/>
      <w:bookmarkEnd w:id="30"/>
    </w:p>
    <w:p w:rsidR="00B2321F" w:rsidRPr="00A841D4" w:rsidRDefault="00B2321F" w:rsidP="002A574E">
      <w:r w:rsidRPr="00A841D4">
        <w:t xml:space="preserve">Import the </w:t>
      </w:r>
      <w:r w:rsidR="005827C6">
        <w:t>Web</w:t>
      </w:r>
      <w:r w:rsidR="002A574E">
        <w:t>-a</w:t>
      </w:r>
      <w:r w:rsidR="005827C6">
        <w:t xml:space="preserve">pplication project </w:t>
      </w:r>
      <w:r w:rsidR="002A574E">
        <w:t xml:space="preserve">that </w:t>
      </w:r>
      <w:r w:rsidR="005827C6">
        <w:t xml:space="preserve">you extracted from the </w:t>
      </w:r>
      <w:r w:rsidR="002A574E">
        <w:t>ZIP file</w:t>
      </w:r>
      <w:r w:rsidRPr="00A841D4">
        <w:t xml:space="preserve"> into Eclipse.</w:t>
      </w:r>
    </w:p>
    <w:p w:rsidR="007760DD" w:rsidRDefault="007760DD" w:rsidP="007760DD">
      <w:pPr>
        <w:pStyle w:val="ListNumber"/>
        <w:numPr>
          <w:ilvl w:val="1"/>
          <w:numId w:val="38"/>
        </w:numPr>
        <w:rPr>
          <w:lang w:val="en-US"/>
        </w:rPr>
      </w:pPr>
      <w:r>
        <w:rPr>
          <w:lang w:val="en-US"/>
        </w:rPr>
        <w:t xml:space="preserve">In the top menu click </w:t>
      </w:r>
      <w:r w:rsidRPr="007760DD">
        <w:rPr>
          <w:i/>
          <w:iCs/>
          <w:lang w:val="en-US"/>
        </w:rPr>
        <w:t>File</w:t>
      </w:r>
      <w:r>
        <w:rPr>
          <w:lang w:val="en-US"/>
        </w:rPr>
        <w:t xml:space="preserve"> &gt;</w:t>
      </w:r>
      <w:r w:rsidR="00B2321F" w:rsidRPr="00B2321F">
        <w:rPr>
          <w:lang w:val="en-US"/>
        </w:rPr>
        <w:t xml:space="preserve"> </w:t>
      </w:r>
      <w:r w:rsidR="00B2321F" w:rsidRPr="00B2321F">
        <w:rPr>
          <w:i/>
          <w:iCs/>
          <w:lang w:val="en-US"/>
        </w:rPr>
        <w:t>Import</w:t>
      </w:r>
      <w:r w:rsidR="00B2321F" w:rsidRPr="00B2321F">
        <w:rPr>
          <w:lang w:val="en-US"/>
        </w:rPr>
        <w:t xml:space="preserve"> &gt; </w:t>
      </w:r>
    </w:p>
    <w:p w:rsidR="002A574E" w:rsidRPr="002A574E" w:rsidRDefault="007760DD" w:rsidP="00A148F0">
      <w:pPr>
        <w:pStyle w:val="ListNumber"/>
        <w:numPr>
          <w:ilvl w:val="1"/>
          <w:numId w:val="38"/>
        </w:numPr>
        <w:rPr>
          <w:lang w:val="en-US"/>
        </w:rPr>
      </w:pPr>
      <w:r>
        <w:rPr>
          <w:lang w:val="en-US"/>
        </w:rPr>
        <w:t xml:space="preserve">Select </w:t>
      </w:r>
      <w:r w:rsidR="00B2321F">
        <w:rPr>
          <w:i/>
          <w:iCs/>
          <w:lang w:val="en-US"/>
        </w:rPr>
        <w:t>General</w:t>
      </w:r>
      <w:r w:rsidR="00B2321F" w:rsidRPr="00B2321F">
        <w:rPr>
          <w:lang w:val="en-US"/>
        </w:rPr>
        <w:t xml:space="preserve"> &gt; </w:t>
      </w:r>
      <w:r w:rsidR="00B2321F" w:rsidRPr="00B2321F">
        <w:rPr>
          <w:i/>
          <w:iCs/>
          <w:lang w:val="en-US"/>
        </w:rPr>
        <w:t>Existing Projects</w:t>
      </w:r>
      <w:r w:rsidR="00B2321F">
        <w:rPr>
          <w:i/>
          <w:iCs/>
          <w:lang w:val="en-US"/>
        </w:rPr>
        <w:t xml:space="preserve"> into Workspace</w:t>
      </w:r>
    </w:p>
    <w:p w:rsidR="00B2321F" w:rsidRPr="00B2321F" w:rsidRDefault="00B2321F" w:rsidP="002A574E">
      <w:pPr>
        <w:pStyle w:val="ListContinue"/>
      </w:pPr>
      <w:r>
        <w:rPr>
          <w:noProof/>
          <w:lang w:eastAsia="en-US" w:bidi="he-IL"/>
        </w:rPr>
        <w:drawing>
          <wp:inline distT="0" distB="0" distL="0" distR="0" wp14:anchorId="6AA86BB1" wp14:editId="5A38661A">
            <wp:extent cx="2478355" cy="25450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78960" cy="2545702"/>
                    </a:xfrm>
                    <a:prstGeom prst="rect">
                      <a:avLst/>
                    </a:prstGeom>
                    <a:noFill/>
                    <a:ln>
                      <a:noFill/>
                    </a:ln>
                  </pic:spPr>
                </pic:pic>
              </a:graphicData>
            </a:graphic>
          </wp:inline>
        </w:drawing>
      </w:r>
    </w:p>
    <w:p w:rsidR="003653A0" w:rsidRDefault="003653A0" w:rsidP="00A148F0">
      <w:pPr>
        <w:pStyle w:val="ListNumber"/>
        <w:numPr>
          <w:ilvl w:val="1"/>
          <w:numId w:val="38"/>
        </w:numPr>
        <w:rPr>
          <w:rFonts w:cs="Times New Roman"/>
          <w:lang w:val="en-US" w:eastAsia="en-US"/>
        </w:rPr>
      </w:pPr>
      <w:r>
        <w:rPr>
          <w:rFonts w:cs="Times New Roman"/>
          <w:lang w:val="en-US" w:eastAsia="en-US"/>
        </w:rPr>
        <w:t xml:space="preserve">Click </w:t>
      </w:r>
      <w:r w:rsidRPr="003653A0">
        <w:rPr>
          <w:rFonts w:cs="Times New Roman"/>
          <w:i/>
          <w:iCs/>
          <w:lang w:val="en-US" w:eastAsia="en-US"/>
        </w:rPr>
        <w:t>Next</w:t>
      </w:r>
      <w:r w:rsidR="002A574E">
        <w:rPr>
          <w:rFonts w:cs="Times New Roman"/>
          <w:i/>
          <w:iCs/>
          <w:lang w:val="en-US" w:eastAsia="en-US"/>
        </w:rPr>
        <w:t>.</w:t>
      </w:r>
    </w:p>
    <w:p w:rsidR="003653A0" w:rsidRDefault="002A574E" w:rsidP="00A148F0">
      <w:pPr>
        <w:pStyle w:val="ListNumber"/>
        <w:numPr>
          <w:ilvl w:val="1"/>
          <w:numId w:val="38"/>
        </w:numPr>
        <w:rPr>
          <w:rFonts w:cs="Times New Roman"/>
          <w:lang w:val="en-US" w:eastAsia="en-US"/>
        </w:rPr>
      </w:pPr>
      <w:r>
        <w:rPr>
          <w:rFonts w:cs="Times New Roman"/>
          <w:lang w:val="en-US" w:eastAsia="en-US"/>
        </w:rPr>
        <w:t>Click</w:t>
      </w:r>
      <w:r w:rsidR="003653A0">
        <w:rPr>
          <w:rFonts w:cs="Times New Roman"/>
          <w:lang w:val="en-US" w:eastAsia="en-US"/>
        </w:rPr>
        <w:t xml:space="preserve"> </w:t>
      </w:r>
      <w:r w:rsidR="003653A0" w:rsidRPr="003653A0">
        <w:rPr>
          <w:rFonts w:cs="Times New Roman"/>
          <w:i/>
          <w:iCs/>
          <w:lang w:val="en-US" w:eastAsia="en-US"/>
        </w:rPr>
        <w:t>Browse</w:t>
      </w:r>
      <w:r>
        <w:rPr>
          <w:rFonts w:cs="Times New Roman"/>
          <w:i/>
          <w:iCs/>
          <w:lang w:val="en-US" w:eastAsia="en-US"/>
        </w:rPr>
        <w:t xml:space="preserve"> </w:t>
      </w:r>
      <w:r w:rsidRPr="002A574E">
        <w:rPr>
          <w:rFonts w:cs="Times New Roman"/>
          <w:lang w:val="en-US" w:eastAsia="en-US"/>
        </w:rPr>
        <w:t>and navigate to the root folder.</w:t>
      </w:r>
    </w:p>
    <w:p w:rsidR="002A574E" w:rsidRDefault="003653A0" w:rsidP="00A148F0">
      <w:pPr>
        <w:pStyle w:val="ListNumber"/>
        <w:numPr>
          <w:ilvl w:val="1"/>
          <w:numId w:val="38"/>
        </w:numPr>
        <w:rPr>
          <w:rFonts w:cs="Times New Roman"/>
          <w:lang w:val="en-US" w:eastAsia="en-US"/>
        </w:rPr>
      </w:pPr>
      <w:r w:rsidRPr="003653A0">
        <w:rPr>
          <w:rFonts w:cs="Times New Roman"/>
          <w:lang w:val="en-US" w:eastAsia="en-US"/>
        </w:rPr>
        <w:t xml:space="preserve">Navigate to the </w:t>
      </w:r>
      <w:proofErr w:type="spellStart"/>
      <w:r w:rsidRPr="002A574E">
        <w:rPr>
          <w:rStyle w:val="ScreenOutput"/>
        </w:rPr>
        <w:t>AtomicContent</w:t>
      </w:r>
      <w:proofErr w:type="spellEnd"/>
      <w:r w:rsidRPr="002A574E">
        <w:rPr>
          <w:rStyle w:val="ScreenOutput"/>
        </w:rPr>
        <w:t xml:space="preserve"> </w:t>
      </w:r>
      <w:r w:rsidRPr="003653A0">
        <w:rPr>
          <w:rFonts w:cs="Times New Roman"/>
          <w:lang w:val="en-US" w:eastAsia="en-US"/>
        </w:rPr>
        <w:t>folder [</w:t>
      </w:r>
      <w:r w:rsidRPr="003653A0">
        <w:rPr>
          <w:rStyle w:val="ScreenOutput"/>
        </w:rPr>
        <w:t>C:\pt2014\cloud-portal-widgets-master\</w:t>
      </w:r>
      <w:proofErr w:type="spellStart"/>
      <w:r w:rsidRPr="003653A0">
        <w:rPr>
          <w:rStyle w:val="ScreenOutput"/>
        </w:rPr>
        <w:t>AtomicContent</w:t>
      </w:r>
      <w:proofErr w:type="spellEnd"/>
      <w:r w:rsidRPr="003653A0">
        <w:rPr>
          <w:rFonts w:cs="Times New Roman"/>
          <w:lang w:val="en-US" w:eastAsia="en-US"/>
        </w:rPr>
        <w:t>]</w:t>
      </w:r>
    </w:p>
    <w:p w:rsidR="00B2321F" w:rsidRDefault="003D0763" w:rsidP="002A574E">
      <w:pPr>
        <w:pStyle w:val="ListContinue"/>
      </w:pPr>
      <w:r>
        <w:rPr>
          <w:noProof/>
          <w:lang w:eastAsia="en-US" w:bidi="he-IL"/>
        </w:rPr>
        <w:lastRenderedPageBreak/>
        <w:drawing>
          <wp:inline distT="0" distB="0" distL="0" distR="0" wp14:anchorId="40B1D680" wp14:editId="017ECB4A">
            <wp:extent cx="2933700" cy="326076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32515" cy="3259451"/>
                    </a:xfrm>
                    <a:prstGeom prst="rect">
                      <a:avLst/>
                    </a:prstGeom>
                    <a:noFill/>
                    <a:ln>
                      <a:noFill/>
                    </a:ln>
                  </pic:spPr>
                </pic:pic>
              </a:graphicData>
            </a:graphic>
          </wp:inline>
        </w:drawing>
      </w:r>
    </w:p>
    <w:p w:rsidR="00BD227B" w:rsidRPr="00BD227B" w:rsidRDefault="002A574E" w:rsidP="00BD227B">
      <w:pPr>
        <w:pStyle w:val="ListNumber"/>
        <w:numPr>
          <w:ilvl w:val="1"/>
          <w:numId w:val="38"/>
        </w:numPr>
        <w:rPr>
          <w:rFonts w:cs="Times New Roman"/>
          <w:lang w:val="en-US" w:eastAsia="en-US"/>
        </w:rPr>
      </w:pPr>
      <w:r>
        <w:rPr>
          <w:rFonts w:cs="Times New Roman"/>
          <w:lang w:val="en-US" w:eastAsia="en-US"/>
        </w:rPr>
        <w:t xml:space="preserve">Select the </w:t>
      </w:r>
      <w:r w:rsidR="00BD227B">
        <w:rPr>
          <w:rFonts w:cs="Times New Roman"/>
          <w:lang w:val="en-US" w:eastAsia="en-US"/>
        </w:rPr>
        <w:t xml:space="preserve">root folder of the Web Application - </w:t>
      </w:r>
      <w:proofErr w:type="spellStart"/>
      <w:r w:rsidR="00BD227B" w:rsidRPr="00BD227B">
        <w:rPr>
          <w:rFonts w:cs="Times New Roman"/>
          <w:i/>
          <w:iCs/>
          <w:lang w:val="en-US" w:eastAsia="en-US"/>
        </w:rPr>
        <w:t>AtomicContent</w:t>
      </w:r>
      <w:proofErr w:type="spellEnd"/>
      <w:r w:rsidR="00BD227B" w:rsidRPr="00BD227B">
        <w:rPr>
          <w:rFonts w:cs="Times New Roman"/>
          <w:i/>
          <w:iCs/>
          <w:lang w:val="en-US" w:eastAsia="en-US"/>
        </w:rPr>
        <w:t xml:space="preserve"> </w:t>
      </w:r>
    </w:p>
    <w:p w:rsidR="003653A0" w:rsidRPr="003D0763" w:rsidRDefault="00BD227B" w:rsidP="00BD227B">
      <w:pPr>
        <w:pStyle w:val="ListNumber"/>
        <w:numPr>
          <w:ilvl w:val="1"/>
          <w:numId w:val="38"/>
        </w:numPr>
        <w:rPr>
          <w:rFonts w:cs="Times New Roman"/>
          <w:lang w:val="en-US" w:eastAsia="en-US"/>
        </w:rPr>
      </w:pPr>
      <w:r>
        <w:rPr>
          <w:rFonts w:cs="Times New Roman"/>
          <w:i/>
          <w:iCs/>
          <w:lang w:val="en-US" w:eastAsia="en-US"/>
        </w:rPr>
        <w:t>C</w:t>
      </w:r>
      <w:r w:rsidR="003653A0">
        <w:rPr>
          <w:rFonts w:cs="Times New Roman"/>
          <w:lang w:val="en-US" w:eastAsia="en-US"/>
        </w:rPr>
        <w:t xml:space="preserve">lick </w:t>
      </w:r>
      <w:r w:rsidR="003653A0" w:rsidRPr="003653A0">
        <w:rPr>
          <w:rFonts w:cs="Times New Roman"/>
          <w:i/>
          <w:iCs/>
          <w:lang w:val="en-US" w:eastAsia="en-US"/>
        </w:rPr>
        <w:t>OK</w:t>
      </w:r>
      <w:r w:rsidR="002A574E">
        <w:rPr>
          <w:rFonts w:cs="Times New Roman"/>
          <w:i/>
          <w:iCs/>
          <w:lang w:val="en-US" w:eastAsia="en-US"/>
        </w:rPr>
        <w:t>.</w:t>
      </w:r>
    </w:p>
    <w:p w:rsidR="003D0763" w:rsidRDefault="003D0763" w:rsidP="00A148F0">
      <w:pPr>
        <w:pStyle w:val="ListNumber"/>
        <w:numPr>
          <w:ilvl w:val="1"/>
          <w:numId w:val="38"/>
        </w:numPr>
        <w:rPr>
          <w:rFonts w:cs="Times New Roman"/>
          <w:lang w:val="en-US" w:eastAsia="en-US"/>
        </w:rPr>
      </w:pPr>
      <w:r w:rsidRPr="003D0763">
        <w:rPr>
          <w:rFonts w:cs="Times New Roman"/>
          <w:lang w:val="en-US" w:eastAsia="en-US"/>
        </w:rPr>
        <w:t xml:space="preserve">Click </w:t>
      </w:r>
      <w:r w:rsidRPr="003D0763">
        <w:rPr>
          <w:rFonts w:cs="Times New Roman"/>
          <w:i/>
          <w:iCs/>
          <w:lang w:val="en-US" w:eastAsia="en-US"/>
        </w:rPr>
        <w:t>Finish</w:t>
      </w:r>
      <w:r w:rsidRPr="003D0763">
        <w:rPr>
          <w:rFonts w:cs="Times New Roman"/>
          <w:lang w:val="en-US" w:eastAsia="en-US"/>
        </w:rPr>
        <w:t xml:space="preserve"> </w:t>
      </w:r>
      <w:r>
        <w:rPr>
          <w:rFonts w:cs="Times New Roman"/>
          <w:lang w:val="en-US" w:eastAsia="en-US"/>
        </w:rPr>
        <w:t>to import the selected project into your workspace</w:t>
      </w:r>
    </w:p>
    <w:p w:rsidR="009A06C2" w:rsidRPr="009A06C2" w:rsidRDefault="009A06C2" w:rsidP="009A06C2">
      <w:pPr>
        <w:pStyle w:val="ListNumber"/>
        <w:numPr>
          <w:ilvl w:val="1"/>
          <w:numId w:val="38"/>
        </w:numPr>
        <w:rPr>
          <w:rFonts w:cs="Times New Roman"/>
          <w:lang w:val="en-US" w:eastAsia="en-US"/>
        </w:rPr>
      </w:pPr>
      <w:r w:rsidRPr="009A06C2">
        <w:rPr>
          <w:rFonts w:cs="Times New Roman"/>
          <w:lang w:val="en-US" w:eastAsia="en-US"/>
        </w:rPr>
        <w:t xml:space="preserve">The project is automatically built by Eclipse </w:t>
      </w:r>
      <w:r>
        <w:rPr>
          <w:rFonts w:cs="Times New Roman"/>
          <w:lang w:val="en-US" w:eastAsia="en-US"/>
        </w:rPr>
        <w:t>n</w:t>
      </w:r>
      <w:r w:rsidRPr="009A06C2">
        <w:rPr>
          <w:rFonts w:cs="Times New Roman"/>
          <w:lang w:val="en-US" w:eastAsia="en-US"/>
        </w:rPr>
        <w:t>otice the progress ba</w:t>
      </w:r>
      <w:r>
        <w:rPr>
          <w:rFonts w:cs="Times New Roman"/>
          <w:lang w:val="en-US" w:eastAsia="en-US"/>
        </w:rPr>
        <w:t>r on the bottom right</w:t>
      </w:r>
      <w:r>
        <w:rPr>
          <w:rFonts w:cs="Times New Roman"/>
          <w:lang w:val="en-US" w:eastAsia="en-US"/>
        </w:rPr>
        <w:br/>
      </w:r>
      <w:r>
        <w:rPr>
          <w:rFonts w:cs="Times New Roman"/>
          <w:noProof/>
          <w:lang w:val="en-US" w:eastAsia="en-US" w:bidi="he-IL"/>
        </w:rPr>
        <w:drawing>
          <wp:inline distT="0" distB="0" distL="0" distR="0" wp14:anchorId="784980BD" wp14:editId="36DCCEF8">
            <wp:extent cx="2257425" cy="30851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88149" cy="312714"/>
                    </a:xfrm>
                    <a:prstGeom prst="rect">
                      <a:avLst/>
                    </a:prstGeom>
                    <a:noFill/>
                    <a:ln>
                      <a:noFill/>
                    </a:ln>
                  </pic:spPr>
                </pic:pic>
              </a:graphicData>
            </a:graphic>
          </wp:inline>
        </w:drawing>
      </w:r>
    </w:p>
    <w:p w:rsidR="004C357C" w:rsidRDefault="004C357C" w:rsidP="004C357C">
      <w:pPr>
        <w:pStyle w:val="ListNumber"/>
        <w:numPr>
          <w:ilvl w:val="0"/>
          <w:numId w:val="0"/>
        </w:numPr>
        <w:ind w:left="360"/>
        <w:rPr>
          <w:rFonts w:cs="Times New Roman"/>
          <w:lang w:val="en-US" w:eastAsia="en-US"/>
        </w:rPr>
      </w:pPr>
    </w:p>
    <w:p w:rsidR="004C357C" w:rsidRPr="004C357C" w:rsidRDefault="004C357C" w:rsidP="009A06C2">
      <w:pPr>
        <w:pStyle w:val="Heading2a"/>
      </w:pPr>
      <w:bookmarkStart w:id="31" w:name="_Toc381885300"/>
      <w:r w:rsidRPr="004C357C">
        <w:t xml:space="preserve">Note: </w:t>
      </w:r>
      <w:r w:rsidR="005C725B">
        <w:t xml:space="preserve">In Case </w:t>
      </w:r>
      <w:proofErr w:type="spellStart"/>
      <w:r w:rsidR="005C725B">
        <w:t>the</w:t>
      </w:r>
      <w:proofErr w:type="spellEnd"/>
      <w:r w:rsidR="005C725B">
        <w:t xml:space="preserve"> </w:t>
      </w:r>
      <w:r w:rsidR="009A06C2">
        <w:t xml:space="preserve">Project </w:t>
      </w:r>
      <w:proofErr w:type="spellStart"/>
      <w:r w:rsidR="009A06C2">
        <w:t>Build</w:t>
      </w:r>
      <w:proofErr w:type="spellEnd"/>
      <w:r w:rsidR="009A06C2">
        <w:t xml:space="preserve"> Fails</w:t>
      </w:r>
      <w:bookmarkEnd w:id="31"/>
    </w:p>
    <w:p w:rsidR="004C357C" w:rsidRDefault="009A06C2" w:rsidP="009A06C2">
      <w:r>
        <w:t xml:space="preserve">In case the automatic build of the project terminates with errors (project is marked with a red </w:t>
      </w:r>
      <w:r w:rsidRPr="009A06C2">
        <w:rPr>
          <w:i/>
          <w:iCs/>
        </w:rPr>
        <w:t>X</w:t>
      </w:r>
      <w:r>
        <w:t xml:space="preserve">), you may need to associate the project with the HANA Cloud target runtime you defined earlier. In this case </w:t>
      </w:r>
      <w:r w:rsidR="004C357C">
        <w:t>perform the following:</w:t>
      </w:r>
    </w:p>
    <w:p w:rsidR="004C357C" w:rsidRPr="004C357C" w:rsidRDefault="0036121F" w:rsidP="0036121F">
      <w:pPr>
        <w:pStyle w:val="ListNumber"/>
        <w:numPr>
          <w:ilvl w:val="1"/>
          <w:numId w:val="44"/>
        </w:numPr>
      </w:pPr>
      <w:r w:rsidRPr="0036121F">
        <w:t>Right-</w:t>
      </w:r>
      <w:r w:rsidR="004C357C" w:rsidRPr="0036121F">
        <w:t xml:space="preserve">click on the project root folder and select </w:t>
      </w:r>
      <w:r w:rsidR="004C357C" w:rsidRPr="00305C25">
        <w:rPr>
          <w:i/>
          <w:iCs/>
        </w:rPr>
        <w:t>Properties</w:t>
      </w:r>
      <w:r w:rsidR="004C357C" w:rsidRPr="0036121F">
        <w:t xml:space="preserve"> &gt; </w:t>
      </w:r>
      <w:r w:rsidR="004C357C" w:rsidRPr="00305C25">
        <w:rPr>
          <w:i/>
          <w:iCs/>
        </w:rPr>
        <w:t>Targeted Runtimes</w:t>
      </w:r>
      <w:r w:rsidRPr="00305C25">
        <w:rPr>
          <w:i/>
          <w:iCs/>
        </w:rPr>
        <w:t>.</w:t>
      </w:r>
      <w:r w:rsidR="00305C25">
        <w:rPr>
          <w:i/>
          <w:iCs/>
        </w:rPr>
        <w:br/>
      </w:r>
      <w:r w:rsidR="004C357C">
        <w:rPr>
          <w:noProof/>
          <w:lang w:val="en-US" w:eastAsia="en-US" w:bidi="he-IL"/>
        </w:rPr>
        <w:drawing>
          <wp:inline distT="0" distB="0" distL="0" distR="0" wp14:anchorId="4FFCCC4C" wp14:editId="30364F09">
            <wp:extent cx="4576353" cy="3105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6353" cy="3105150"/>
                    </a:xfrm>
                    <a:prstGeom prst="rect">
                      <a:avLst/>
                    </a:prstGeom>
                    <a:noFill/>
                    <a:ln>
                      <a:noFill/>
                    </a:ln>
                  </pic:spPr>
                </pic:pic>
              </a:graphicData>
            </a:graphic>
          </wp:inline>
        </w:drawing>
      </w:r>
    </w:p>
    <w:p w:rsidR="004C357C" w:rsidRPr="0036121F" w:rsidRDefault="0036121F" w:rsidP="00305C25">
      <w:pPr>
        <w:pStyle w:val="ListNumber"/>
      </w:pPr>
      <w:r>
        <w:lastRenderedPageBreak/>
        <w:t xml:space="preserve">Ensure that the </w:t>
      </w:r>
      <w:r w:rsidRPr="0036121F">
        <w:rPr>
          <w:i/>
          <w:iCs/>
        </w:rPr>
        <w:t>SAP HANA Cloud</w:t>
      </w:r>
      <w:r>
        <w:t xml:space="preserve"> </w:t>
      </w:r>
      <w:r w:rsidR="009A06C2">
        <w:t xml:space="preserve">runtime </w:t>
      </w:r>
      <w:r>
        <w:t>checkbox is selected.</w:t>
      </w:r>
      <w:r w:rsidR="004C357C" w:rsidRPr="0036121F">
        <w:t xml:space="preserve"> </w:t>
      </w:r>
    </w:p>
    <w:p w:rsidR="004C357C" w:rsidRPr="0036121F" w:rsidRDefault="00E719D8" w:rsidP="0036121F">
      <w:pPr>
        <w:pStyle w:val="ListNumber"/>
      </w:pPr>
      <w:r w:rsidRPr="0036121F">
        <w:t xml:space="preserve">Click </w:t>
      </w:r>
      <w:r w:rsidRPr="0036121F">
        <w:rPr>
          <w:i/>
          <w:iCs/>
        </w:rPr>
        <w:t>OK</w:t>
      </w:r>
      <w:r w:rsidR="0036121F">
        <w:rPr>
          <w:i/>
          <w:iCs/>
        </w:rPr>
        <w:t>.</w:t>
      </w:r>
    </w:p>
    <w:p w:rsidR="0036121F" w:rsidRDefault="0036121F" w:rsidP="0036121F"/>
    <w:p w:rsidR="00E56D1D" w:rsidRPr="00C24E68" w:rsidRDefault="00162C1C" w:rsidP="00DF3460">
      <w:pPr>
        <w:pStyle w:val="Heading2a"/>
        <w:rPr>
          <w:lang w:val="en-US"/>
        </w:rPr>
      </w:pPr>
      <w:bookmarkStart w:id="32" w:name="_Toc381885301"/>
      <w:r w:rsidRPr="00C24E68">
        <w:rPr>
          <w:lang w:val="en-US"/>
        </w:rPr>
        <w:t xml:space="preserve">View the </w:t>
      </w:r>
      <w:proofErr w:type="spellStart"/>
      <w:r w:rsidR="00DF3460">
        <w:rPr>
          <w:lang w:val="en-US"/>
        </w:rPr>
        <w:t>AtomicContent</w:t>
      </w:r>
      <w:proofErr w:type="spellEnd"/>
      <w:r w:rsidRPr="00C24E68">
        <w:rPr>
          <w:lang w:val="en-US"/>
        </w:rPr>
        <w:t xml:space="preserve"> project tree</w:t>
      </w:r>
      <w:bookmarkEnd w:id="32"/>
    </w:p>
    <w:p w:rsidR="00162C1C" w:rsidRDefault="00162C1C" w:rsidP="003760C4">
      <w:pPr>
        <w:pStyle w:val="ListNumber"/>
        <w:numPr>
          <w:ilvl w:val="1"/>
          <w:numId w:val="6"/>
        </w:numPr>
        <w:rPr>
          <w:lang w:val="en-US"/>
        </w:rPr>
      </w:pPr>
      <w:r w:rsidRPr="00C24E68">
        <w:rPr>
          <w:lang w:val="en-US"/>
        </w:rPr>
        <w:t xml:space="preserve">In the </w:t>
      </w:r>
      <w:r w:rsidR="003760C4">
        <w:rPr>
          <w:i/>
          <w:iCs/>
          <w:lang w:val="en-US"/>
        </w:rPr>
        <w:t>Package</w:t>
      </w:r>
      <w:r w:rsidRPr="00C24E68">
        <w:rPr>
          <w:i/>
          <w:iCs/>
          <w:lang w:val="en-US"/>
        </w:rPr>
        <w:t xml:space="preserve"> Explorer</w:t>
      </w:r>
      <w:r w:rsidRPr="00C24E68">
        <w:rPr>
          <w:lang w:val="en-US"/>
        </w:rPr>
        <w:t xml:space="preserve"> tab, expand the </w:t>
      </w:r>
      <w:proofErr w:type="spellStart"/>
      <w:r w:rsidR="00B53E48">
        <w:rPr>
          <w:rFonts w:ascii="Courier New" w:hAnsi="Courier New" w:cs="Courier New"/>
          <w:lang w:val="en-US"/>
        </w:rPr>
        <w:t>AtomicContent</w:t>
      </w:r>
      <w:proofErr w:type="spellEnd"/>
      <w:r w:rsidRPr="00C24E68">
        <w:rPr>
          <w:lang w:val="en-US"/>
        </w:rPr>
        <w:t xml:space="preserve"> project tree.</w:t>
      </w:r>
    </w:p>
    <w:p w:rsidR="00C53984" w:rsidRDefault="00C53984" w:rsidP="007206A4">
      <w:pPr>
        <w:pStyle w:val="ListContinue"/>
      </w:pPr>
      <w:r w:rsidRPr="00C53984">
        <w:t xml:space="preserve">The </w:t>
      </w:r>
      <w:proofErr w:type="spellStart"/>
      <w:r>
        <w:rPr>
          <w:rFonts w:ascii="Courier New" w:hAnsi="Courier New" w:cs="Courier New"/>
        </w:rPr>
        <w:t>AtomicContent</w:t>
      </w:r>
      <w:proofErr w:type="spellEnd"/>
      <w:r w:rsidRPr="00C24E68">
        <w:t xml:space="preserve"> </w:t>
      </w:r>
      <w:r w:rsidRPr="00C53984">
        <w:t>application is split into two main components: back end and front end.</w:t>
      </w:r>
    </w:p>
    <w:p w:rsidR="00C53984" w:rsidRPr="007206A4" w:rsidRDefault="005D61E0" w:rsidP="005D61E0">
      <w:pPr>
        <w:pStyle w:val="ListNumber"/>
        <w:numPr>
          <w:ilvl w:val="1"/>
          <w:numId w:val="6"/>
        </w:numPr>
        <w:rPr>
          <w:lang w:val="en-US"/>
        </w:rPr>
      </w:pPr>
      <w:r>
        <w:rPr>
          <w:lang w:val="en-US"/>
        </w:rPr>
        <w:t>T</w:t>
      </w:r>
      <w:r w:rsidR="00C53984" w:rsidRPr="00C53984">
        <w:rPr>
          <w:lang w:val="en-US"/>
        </w:rPr>
        <w:t xml:space="preserve">he </w:t>
      </w:r>
      <w:proofErr w:type="spellStart"/>
      <w:r w:rsidR="00C53984" w:rsidRPr="003760C4">
        <w:rPr>
          <w:rFonts w:ascii="Courier New" w:hAnsi="Courier New" w:cs="Courier New"/>
          <w:lang w:val="en-US"/>
        </w:rPr>
        <w:t>WebContent</w:t>
      </w:r>
      <w:proofErr w:type="spellEnd"/>
      <w:r w:rsidR="00C53984" w:rsidRPr="003760C4">
        <w:t xml:space="preserve"> </w:t>
      </w:r>
      <w:r>
        <w:t xml:space="preserve">folder </w:t>
      </w:r>
      <w:r w:rsidR="007206A4" w:rsidRPr="007206A4">
        <w:t>contains</w:t>
      </w:r>
      <w:r w:rsidR="00C53984">
        <w:t xml:space="preserve"> the</w:t>
      </w:r>
      <w:r w:rsidR="00C53984" w:rsidRPr="00C53984">
        <w:rPr>
          <w:b/>
          <w:bCs/>
        </w:rPr>
        <w:t xml:space="preserve"> front end</w:t>
      </w:r>
      <w:r w:rsidR="00C53984">
        <w:t>.</w:t>
      </w:r>
      <w:r w:rsidR="007206A4">
        <w:t xml:space="preserve"> </w:t>
      </w:r>
    </w:p>
    <w:p w:rsidR="007206A4" w:rsidRPr="00C53984" w:rsidRDefault="005D0E8E" w:rsidP="00457F8E">
      <w:pPr>
        <w:pStyle w:val="ListNumber"/>
        <w:numPr>
          <w:ilvl w:val="1"/>
          <w:numId w:val="6"/>
        </w:numPr>
        <w:rPr>
          <w:lang w:val="en-US"/>
        </w:rPr>
      </w:pPr>
      <w:r>
        <w:rPr>
          <w:lang w:val="en-US"/>
        </w:rPr>
        <w:t xml:space="preserve">Under the </w:t>
      </w:r>
      <w:proofErr w:type="spellStart"/>
      <w:r w:rsidRPr="005D0E8E">
        <w:rPr>
          <w:rStyle w:val="ScreenOutput"/>
        </w:rPr>
        <w:t>WebConten</w:t>
      </w:r>
      <w:r w:rsidR="003760C4">
        <w:rPr>
          <w:rStyle w:val="ScreenOutput"/>
        </w:rPr>
        <w:t>t</w:t>
      </w:r>
      <w:proofErr w:type="spellEnd"/>
      <w:r>
        <w:rPr>
          <w:lang w:val="en-US"/>
        </w:rPr>
        <w:t xml:space="preserve"> folder</w:t>
      </w:r>
      <w:r w:rsidR="003760C4">
        <w:rPr>
          <w:lang w:val="en-US"/>
        </w:rPr>
        <w:t>,</w:t>
      </w:r>
      <w:r w:rsidR="00305C25">
        <w:rPr>
          <w:lang w:val="en-US"/>
        </w:rPr>
        <w:t xml:space="preserve"> </w:t>
      </w:r>
      <w:r w:rsidR="005C38E6">
        <w:rPr>
          <w:lang w:val="en-US"/>
        </w:rPr>
        <w:t>expand</w:t>
      </w:r>
      <w:r>
        <w:t xml:space="preserve"> </w:t>
      </w:r>
      <w:r w:rsidR="007206A4">
        <w:t xml:space="preserve">the </w:t>
      </w:r>
      <w:r w:rsidR="007206A4" w:rsidRPr="007206A4">
        <w:rPr>
          <w:rStyle w:val="ScreenOutput"/>
        </w:rPr>
        <w:t>widgets</w:t>
      </w:r>
      <w:r w:rsidR="007206A4">
        <w:t xml:space="preserve"> folder to view the widgets prepared for your use.</w:t>
      </w:r>
    </w:p>
    <w:p w:rsidR="00C53984" w:rsidRPr="00C53984" w:rsidRDefault="005C725B" w:rsidP="00C53984">
      <w:pPr>
        <w:pStyle w:val="ListNumber"/>
        <w:numPr>
          <w:ilvl w:val="0"/>
          <w:numId w:val="0"/>
        </w:numPr>
        <w:ind w:left="562" w:hanging="202"/>
        <w:rPr>
          <w:lang w:val="en-US"/>
        </w:rPr>
      </w:pPr>
      <w:r>
        <w:rPr>
          <w:noProof/>
          <w:lang w:val="en-US" w:eastAsia="en-US" w:bidi="he-IL"/>
        </w:rPr>
        <w:drawing>
          <wp:inline distT="0" distB="0" distL="0" distR="0" wp14:anchorId="2E82D46D" wp14:editId="6C1C305D">
            <wp:extent cx="2317750" cy="3476625"/>
            <wp:effectExtent l="0" t="0" r="635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20804" cy="3481206"/>
                    </a:xfrm>
                    <a:prstGeom prst="rect">
                      <a:avLst/>
                    </a:prstGeom>
                    <a:noFill/>
                    <a:ln>
                      <a:noFill/>
                    </a:ln>
                  </pic:spPr>
                </pic:pic>
              </a:graphicData>
            </a:graphic>
          </wp:inline>
        </w:drawing>
      </w:r>
    </w:p>
    <w:p w:rsidR="00140EF2" w:rsidRPr="005145AC" w:rsidRDefault="00C53984" w:rsidP="007206A4">
      <w:pPr>
        <w:pStyle w:val="ListNumber"/>
        <w:numPr>
          <w:ilvl w:val="1"/>
          <w:numId w:val="6"/>
        </w:numPr>
        <w:rPr>
          <w:lang w:val="en-US"/>
        </w:rPr>
      </w:pPr>
      <w:r w:rsidRPr="00A841D4">
        <w:t>The</w:t>
      </w:r>
      <w:r w:rsidR="003760C4">
        <w:rPr>
          <w:b/>
          <w:bCs/>
        </w:rPr>
        <w:t xml:space="preserve"> back-</w:t>
      </w:r>
      <w:r w:rsidRPr="00C53984">
        <w:rPr>
          <w:b/>
          <w:bCs/>
        </w:rPr>
        <w:t>end</w:t>
      </w:r>
      <w:r w:rsidRPr="00A841D4">
        <w:t xml:space="preserve"> Java sources are located </w:t>
      </w:r>
      <w:r w:rsidR="007206A4">
        <w:t>in</w:t>
      </w:r>
      <w:r w:rsidRPr="00A841D4">
        <w:t xml:space="preserve"> the </w:t>
      </w:r>
      <w:proofErr w:type="spellStart"/>
      <w:r w:rsidRPr="00C53984">
        <w:rPr>
          <w:i/>
          <w:iCs/>
        </w:rPr>
        <w:t>src</w:t>
      </w:r>
      <w:proofErr w:type="spellEnd"/>
      <w:r w:rsidRPr="00A841D4">
        <w:t xml:space="preserve"> folder</w:t>
      </w:r>
      <w:r>
        <w:t>.</w:t>
      </w:r>
      <w:r w:rsidR="00140EF2">
        <w:t xml:space="preserve"> </w:t>
      </w:r>
      <w:r w:rsidR="007206A4">
        <w:t>Back-</w:t>
      </w:r>
      <w:r>
        <w:t xml:space="preserve">end sources </w:t>
      </w:r>
      <w:r w:rsidR="007206A4">
        <w:t xml:space="preserve">have been provided </w:t>
      </w:r>
      <w:r>
        <w:t>to enable server</w:t>
      </w:r>
      <w:r w:rsidR="007206A4">
        <w:t>-to-</w:t>
      </w:r>
      <w:r w:rsidR="00140EF2">
        <w:t>se</w:t>
      </w:r>
      <w:r w:rsidR="007206A4">
        <w:t xml:space="preserve">rver communication between the </w:t>
      </w:r>
      <w:r w:rsidR="00140EF2" w:rsidRPr="00140EF2">
        <w:rPr>
          <w:i/>
          <w:iCs/>
        </w:rPr>
        <w:t>Registration Form</w:t>
      </w:r>
      <w:r w:rsidR="00140EF2">
        <w:t xml:space="preserve"> </w:t>
      </w:r>
      <w:r w:rsidR="007206A4">
        <w:t>w</w:t>
      </w:r>
      <w:r w:rsidR="00140EF2">
        <w:t xml:space="preserve">idget and </w:t>
      </w:r>
      <w:r w:rsidR="005145AC">
        <w:t>a</w:t>
      </w:r>
      <w:r w:rsidR="00140EF2">
        <w:t xml:space="preserve"> </w:t>
      </w:r>
      <w:r w:rsidR="005145AC">
        <w:t xml:space="preserve">Web </w:t>
      </w:r>
      <w:r w:rsidR="007206A4">
        <w:t>s</w:t>
      </w:r>
      <w:r w:rsidR="005145AC">
        <w:t xml:space="preserve">ervice </w:t>
      </w:r>
      <w:r w:rsidR="007206A4">
        <w:t xml:space="preserve">that is </w:t>
      </w:r>
      <w:r w:rsidR="005145AC">
        <w:t xml:space="preserve">exposed by the </w:t>
      </w:r>
      <w:r w:rsidR="00140EF2">
        <w:rPr>
          <w:i/>
          <w:iCs/>
        </w:rPr>
        <w:t>Cloud f</w:t>
      </w:r>
      <w:r w:rsidR="00140EF2" w:rsidRPr="00140EF2">
        <w:rPr>
          <w:i/>
          <w:iCs/>
        </w:rPr>
        <w:t>or Customers</w:t>
      </w:r>
      <w:r w:rsidR="007206A4">
        <w:t xml:space="preserve"> </w:t>
      </w:r>
      <w:r w:rsidR="00140EF2">
        <w:t>back</w:t>
      </w:r>
      <w:r w:rsidR="007206A4">
        <w:t>-</w:t>
      </w:r>
      <w:r w:rsidR="00140EF2">
        <w:t>end system.</w:t>
      </w:r>
      <w:r w:rsidR="005145AC">
        <w:t xml:space="preserve"> The Java sources include:</w:t>
      </w:r>
    </w:p>
    <w:p w:rsidR="005145AC" w:rsidRDefault="005145AC" w:rsidP="00305C25">
      <w:pPr>
        <w:pStyle w:val="ListBullet2"/>
      </w:pPr>
      <w:r>
        <w:t xml:space="preserve">A </w:t>
      </w:r>
      <w:r w:rsidR="00305C25">
        <w:rPr>
          <w:b/>
          <w:bCs/>
        </w:rPr>
        <w:t>Service S</w:t>
      </w:r>
      <w:r w:rsidR="00ED6564" w:rsidRPr="00ED6564">
        <w:rPr>
          <w:b/>
          <w:bCs/>
        </w:rPr>
        <w:t>tub</w:t>
      </w:r>
      <w:r>
        <w:t xml:space="preserve"> </w:t>
      </w:r>
      <w:r w:rsidR="00305C25">
        <w:t xml:space="preserve">– which is a Web Service Client </w:t>
      </w:r>
      <w:r>
        <w:t xml:space="preserve">generated from the </w:t>
      </w:r>
      <w:r w:rsidR="00ED6564">
        <w:t>Web service</w:t>
      </w:r>
      <w:r w:rsidR="00305C25">
        <w:t>’s WSDL file</w:t>
      </w:r>
      <w:r w:rsidR="00ED6564">
        <w:t>.</w:t>
      </w:r>
    </w:p>
    <w:p w:rsidR="005145AC" w:rsidRDefault="005145AC" w:rsidP="00305C25">
      <w:pPr>
        <w:pStyle w:val="ListBullet2"/>
      </w:pPr>
      <w:r w:rsidRPr="005145AC">
        <w:t xml:space="preserve">A </w:t>
      </w:r>
      <w:r w:rsidR="00305C25">
        <w:rPr>
          <w:b/>
          <w:bCs/>
        </w:rPr>
        <w:t>S</w:t>
      </w:r>
      <w:r w:rsidRPr="00ED6564">
        <w:rPr>
          <w:b/>
          <w:bCs/>
        </w:rPr>
        <w:t>ervlet</w:t>
      </w:r>
      <w:r w:rsidRPr="005145AC">
        <w:t xml:space="preserve"> </w:t>
      </w:r>
      <w:r w:rsidR="00ED6564">
        <w:t>that</w:t>
      </w:r>
      <w:r w:rsidRPr="005145AC">
        <w:t xml:space="preserve"> is triggered </w:t>
      </w:r>
      <w:r>
        <w:t xml:space="preserve">by the </w:t>
      </w:r>
      <w:r w:rsidRPr="00ED6564">
        <w:rPr>
          <w:i/>
          <w:iCs/>
        </w:rPr>
        <w:t>Registration Form</w:t>
      </w:r>
      <w:r w:rsidRPr="005145AC">
        <w:t xml:space="preserve"> front end </w:t>
      </w:r>
      <w:r w:rsidR="00305C25">
        <w:t xml:space="preserve">which invokes </w:t>
      </w:r>
      <w:r w:rsidR="00ED6564">
        <w:t xml:space="preserve">the call to the </w:t>
      </w:r>
      <w:r w:rsidRPr="00ED6564">
        <w:rPr>
          <w:i/>
          <w:iCs/>
        </w:rPr>
        <w:t>Cloud for Customers</w:t>
      </w:r>
      <w:r w:rsidRPr="005145AC">
        <w:t xml:space="preserve"> back</w:t>
      </w:r>
      <w:r w:rsidR="00ED6564">
        <w:t>-</w:t>
      </w:r>
      <w:r w:rsidRPr="005145AC">
        <w:t>end system</w:t>
      </w:r>
      <w:r>
        <w:t xml:space="preserve"> to persist the registration information </w:t>
      </w:r>
      <w:r w:rsidR="00457F8E">
        <w:t>p</w:t>
      </w:r>
      <w:r>
        <w:t xml:space="preserve">rovided by </w:t>
      </w:r>
      <w:r w:rsidR="00E2228B">
        <w:t>the</w:t>
      </w:r>
      <w:r>
        <w:t xml:space="preserve"> end user</w:t>
      </w:r>
      <w:r w:rsidRPr="005145AC">
        <w:t>.</w:t>
      </w:r>
    </w:p>
    <w:p w:rsidR="00162C1C" w:rsidRPr="004B2917" w:rsidRDefault="005D61E0" w:rsidP="00ED6564">
      <w:pPr>
        <w:pStyle w:val="ListContinue2"/>
      </w:pPr>
      <w:r>
        <w:rPr>
          <w:noProof/>
          <w:lang w:eastAsia="en-US" w:bidi="he-IL"/>
        </w:rPr>
        <w:drawing>
          <wp:inline distT="0" distB="0" distL="0" distR="0" wp14:anchorId="107846AA" wp14:editId="713BAA5E">
            <wp:extent cx="2201063" cy="208597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03633" cy="2088411"/>
                    </a:xfrm>
                    <a:prstGeom prst="rect">
                      <a:avLst/>
                    </a:prstGeom>
                    <a:noFill/>
                    <a:ln>
                      <a:noFill/>
                    </a:ln>
                  </pic:spPr>
                </pic:pic>
              </a:graphicData>
            </a:graphic>
          </wp:inline>
        </w:drawing>
      </w:r>
    </w:p>
    <w:p w:rsidR="00265B9F" w:rsidRPr="00C24E68" w:rsidRDefault="00265B9F" w:rsidP="00265B9F">
      <w:pPr>
        <w:pStyle w:val="Heading1"/>
        <w:rPr>
          <w:lang w:val="en-US"/>
        </w:rPr>
      </w:pPr>
      <w:bookmarkStart w:id="33" w:name="_Toc381885302"/>
      <w:bookmarkStart w:id="34" w:name="_Toc280869764"/>
      <w:bookmarkEnd w:id="9"/>
      <w:r w:rsidRPr="00C24E68">
        <w:rPr>
          <w:lang w:val="en-US"/>
        </w:rPr>
        <w:lastRenderedPageBreak/>
        <w:t>Exercise 2: Creating Opensocial widgets</w:t>
      </w:r>
      <w:bookmarkEnd w:id="33"/>
    </w:p>
    <w:p w:rsidR="00162C1C" w:rsidRPr="00C24E68" w:rsidRDefault="00265B9F" w:rsidP="007851FB">
      <w:pPr>
        <w:tabs>
          <w:tab w:val="clear" w:pos="720"/>
          <w:tab w:val="clear" w:pos="1152"/>
        </w:tabs>
        <w:spacing w:before="0"/>
      </w:pPr>
      <w:r w:rsidRPr="00C24E68">
        <w:t xml:space="preserve">In this exercise, you will create </w:t>
      </w:r>
      <w:proofErr w:type="spellStart"/>
      <w:r w:rsidRPr="00C24E68">
        <w:t>OpenSocial</w:t>
      </w:r>
      <w:proofErr w:type="spellEnd"/>
      <w:r w:rsidRPr="00C24E68">
        <w:t xml:space="preserve"> widgets using your development environment. The exercise will lead you step-by-step through the development process and explain the different stages of widget creation. Due to time constraints, you will not have to do the actual coding but rather review and understand the code snippets. In addition, you will review the code of three other </w:t>
      </w:r>
      <w:proofErr w:type="spellStart"/>
      <w:r w:rsidRPr="00C24E68">
        <w:t>OpenSocial</w:t>
      </w:r>
      <w:proofErr w:type="spellEnd"/>
      <w:r w:rsidRPr="00C24E68">
        <w:t xml:space="preserve"> widgets, which are based on </w:t>
      </w:r>
      <w:proofErr w:type="spellStart"/>
      <w:r w:rsidRPr="00C24E68">
        <w:t>OpenSocial</w:t>
      </w:r>
      <w:proofErr w:type="spellEnd"/>
      <w:r w:rsidRPr="00C24E68">
        <w:t xml:space="preserve"> capabilities enhanced and implemented by Cloud Portal.</w:t>
      </w:r>
    </w:p>
    <w:p w:rsidR="00265B9F" w:rsidRPr="00C24E68" w:rsidRDefault="00265B9F" w:rsidP="00265B9F">
      <w:pPr>
        <w:tabs>
          <w:tab w:val="clear" w:pos="720"/>
          <w:tab w:val="clear" w:pos="1152"/>
        </w:tabs>
        <w:spacing w:before="0"/>
      </w:pPr>
    </w:p>
    <w:p w:rsidR="00265B9F" w:rsidRPr="00C24E68" w:rsidRDefault="00265B9F" w:rsidP="00265B9F">
      <w:pPr>
        <w:tabs>
          <w:tab w:val="clear" w:pos="720"/>
          <w:tab w:val="clear" w:pos="1152"/>
        </w:tabs>
        <w:spacing w:before="0"/>
      </w:pPr>
      <w:r w:rsidRPr="00C24E68">
        <w:t>This part of the exercise shows you how to create a widget. Each widget generally includes (embedded or by reference):</w:t>
      </w:r>
    </w:p>
    <w:p w:rsidR="00265B9F" w:rsidRPr="00C24E68" w:rsidRDefault="00265B9F" w:rsidP="00265B9F">
      <w:pPr>
        <w:pStyle w:val="ListBullet"/>
      </w:pPr>
      <w:r w:rsidRPr="00C24E68">
        <w:t>A JavaScript file, which holds the logic of the widget</w:t>
      </w:r>
    </w:p>
    <w:p w:rsidR="00265B9F" w:rsidRPr="00C24E68" w:rsidRDefault="00265B9F" w:rsidP="00265B9F">
      <w:pPr>
        <w:pStyle w:val="ListBullet"/>
      </w:pPr>
      <w:r w:rsidRPr="00C24E68">
        <w:t>A HTML file, which holds the markup of the widget</w:t>
      </w:r>
    </w:p>
    <w:p w:rsidR="00265B9F" w:rsidRPr="00C24E68" w:rsidRDefault="00265B9F" w:rsidP="00265B9F">
      <w:pPr>
        <w:pStyle w:val="ListBullet"/>
      </w:pPr>
      <w:r w:rsidRPr="00C24E68">
        <w:t>A CSS file, which holds the styling of the widget</w:t>
      </w:r>
    </w:p>
    <w:p w:rsidR="00265B9F" w:rsidRPr="00C24E68" w:rsidRDefault="00265B9F" w:rsidP="00265B9F">
      <w:pPr>
        <w:pStyle w:val="ListBullet"/>
      </w:pPr>
      <w:r w:rsidRPr="00C24E68">
        <w:t xml:space="preserve">A specification XML (spec XML), which defines the required dependencies and enables the rendering of the widget by Shindig (the </w:t>
      </w:r>
      <w:proofErr w:type="spellStart"/>
      <w:r w:rsidRPr="00C24E68">
        <w:t>OpenSocial</w:t>
      </w:r>
      <w:proofErr w:type="spellEnd"/>
      <w:r w:rsidRPr="00C24E68">
        <w:t xml:space="preserve"> container).</w:t>
      </w:r>
    </w:p>
    <w:p w:rsidR="00265B9F" w:rsidRPr="00C24E68" w:rsidRDefault="00265B9F" w:rsidP="00265B9F">
      <w:r w:rsidRPr="00C24E68">
        <w:t xml:space="preserve">By the end of this exercise, the following widgets will be ready for deployment, and located in the </w:t>
      </w:r>
      <w:r w:rsidRPr="00C24E68">
        <w:rPr>
          <w:i/>
          <w:iCs/>
        </w:rPr>
        <w:t>widgets</w:t>
      </w:r>
      <w:r w:rsidRPr="00C24E68">
        <w:t xml:space="preserve"> folder:</w:t>
      </w:r>
      <w:r w:rsidR="0009452F">
        <w:br/>
      </w:r>
    </w:p>
    <w:tbl>
      <w:tblPr>
        <w:tblStyle w:val="LightList-Accent1"/>
        <w:tblW w:w="0" w:type="auto"/>
        <w:tblInd w:w="108" w:type="dxa"/>
        <w:tblLook w:val="04A0" w:firstRow="1" w:lastRow="0" w:firstColumn="1" w:lastColumn="0" w:noHBand="0" w:noVBand="1"/>
      </w:tblPr>
      <w:tblGrid>
        <w:gridCol w:w="2943"/>
        <w:gridCol w:w="4253"/>
      </w:tblGrid>
      <w:tr w:rsidR="00265B9F" w:rsidRPr="00C24E68" w:rsidTr="000945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65B9F" w:rsidRPr="00C24E68" w:rsidRDefault="00265B9F" w:rsidP="00265B9F">
            <w:r w:rsidRPr="00C24E68">
              <w:t>Name</w:t>
            </w:r>
          </w:p>
        </w:tc>
        <w:tc>
          <w:tcPr>
            <w:tcW w:w="4253" w:type="dxa"/>
          </w:tcPr>
          <w:p w:rsidR="00265B9F" w:rsidRPr="00C24E68" w:rsidRDefault="00265B9F" w:rsidP="000247C9">
            <w:pPr>
              <w:cnfStyle w:val="100000000000" w:firstRow="1" w:lastRow="0" w:firstColumn="0" w:lastColumn="0" w:oddVBand="0" w:evenVBand="0" w:oddHBand="0" w:evenHBand="0" w:firstRowFirstColumn="0" w:firstRowLastColumn="0" w:lastRowFirstColumn="0" w:lastRowLastColumn="0"/>
            </w:pPr>
            <w:r w:rsidRPr="00C24E68">
              <w:t>R</w:t>
            </w:r>
            <w:r w:rsidR="000247C9" w:rsidRPr="00C24E68">
              <w:t>e</w:t>
            </w:r>
            <w:r w:rsidRPr="00C24E68">
              <w:t xml:space="preserve">lated </w:t>
            </w:r>
            <w:proofErr w:type="spellStart"/>
            <w:r w:rsidRPr="00C24E68">
              <w:t>OpenSocial</w:t>
            </w:r>
            <w:proofErr w:type="spellEnd"/>
            <w:r w:rsidRPr="00C24E68">
              <w:t xml:space="preserve"> Feature</w:t>
            </w:r>
            <w:r w:rsidR="003361DC" w:rsidRPr="00C24E68">
              <w:t xml:space="preserve"> </w:t>
            </w:r>
          </w:p>
        </w:tc>
      </w:tr>
      <w:tr w:rsidR="00265B9F" w:rsidRPr="00C24E68" w:rsidTr="000945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65B9F" w:rsidRPr="00601C1D" w:rsidRDefault="000247C9" w:rsidP="00265B9F">
            <w:pPr>
              <w:rPr>
                <w:b w:val="0"/>
                <w:bCs w:val="0"/>
                <w:i/>
                <w:iCs/>
              </w:rPr>
            </w:pPr>
            <w:r w:rsidRPr="00601C1D">
              <w:rPr>
                <w:b w:val="0"/>
                <w:bCs w:val="0"/>
                <w:i/>
                <w:iCs/>
              </w:rPr>
              <w:t>Venue</w:t>
            </w:r>
            <w:r w:rsidR="00B86A6D" w:rsidRPr="00601C1D">
              <w:rPr>
                <w:b w:val="0"/>
                <w:bCs w:val="0"/>
                <w:i/>
                <w:iCs/>
              </w:rPr>
              <w:t xml:space="preserve"> </w:t>
            </w:r>
            <w:r w:rsidRPr="00601C1D">
              <w:rPr>
                <w:b w:val="0"/>
                <w:bCs w:val="0"/>
                <w:i/>
                <w:iCs/>
              </w:rPr>
              <w:t>List</w:t>
            </w:r>
          </w:p>
        </w:tc>
        <w:tc>
          <w:tcPr>
            <w:tcW w:w="4253" w:type="dxa"/>
          </w:tcPr>
          <w:p w:rsidR="00265B9F" w:rsidRPr="00C24E68" w:rsidRDefault="000247C9" w:rsidP="00265B9F">
            <w:pPr>
              <w:cnfStyle w:val="000000100000" w:firstRow="0" w:lastRow="0" w:firstColumn="0" w:lastColumn="0" w:oddVBand="0" w:evenVBand="0" w:oddHBand="1" w:evenHBand="0" w:firstRowFirstColumn="0" w:firstRowLastColumn="0" w:lastRowFirstColumn="0" w:lastRowLastColumn="0"/>
            </w:pPr>
            <w:r w:rsidRPr="00C24E68">
              <w:t>Site context (pub-sub)</w:t>
            </w:r>
          </w:p>
        </w:tc>
      </w:tr>
      <w:tr w:rsidR="00265B9F" w:rsidRPr="00C24E68" w:rsidTr="0009452F">
        <w:tc>
          <w:tcPr>
            <w:cnfStyle w:val="001000000000" w:firstRow="0" w:lastRow="0" w:firstColumn="1" w:lastColumn="0" w:oddVBand="0" w:evenVBand="0" w:oddHBand="0" w:evenHBand="0" w:firstRowFirstColumn="0" w:firstRowLastColumn="0" w:lastRowFirstColumn="0" w:lastRowLastColumn="0"/>
            <w:tcW w:w="2943" w:type="dxa"/>
          </w:tcPr>
          <w:p w:rsidR="00265B9F" w:rsidRPr="00601C1D" w:rsidRDefault="000247C9" w:rsidP="00265B9F">
            <w:pPr>
              <w:rPr>
                <w:b w:val="0"/>
                <w:bCs w:val="0"/>
                <w:i/>
                <w:iCs/>
              </w:rPr>
            </w:pPr>
            <w:r w:rsidRPr="00601C1D">
              <w:rPr>
                <w:b w:val="0"/>
                <w:bCs w:val="0"/>
                <w:i/>
                <w:iCs/>
              </w:rPr>
              <w:t>Venu</w:t>
            </w:r>
            <w:r w:rsidR="00A82E82" w:rsidRPr="00601C1D">
              <w:rPr>
                <w:b w:val="0"/>
                <w:bCs w:val="0"/>
                <w:i/>
                <w:iCs/>
              </w:rPr>
              <w:t>e</w:t>
            </w:r>
            <w:r w:rsidR="00B86A6D" w:rsidRPr="00601C1D">
              <w:rPr>
                <w:b w:val="0"/>
                <w:bCs w:val="0"/>
                <w:i/>
                <w:iCs/>
              </w:rPr>
              <w:t xml:space="preserve"> </w:t>
            </w:r>
            <w:r w:rsidRPr="00601C1D">
              <w:rPr>
                <w:b w:val="0"/>
                <w:bCs w:val="0"/>
                <w:i/>
                <w:iCs/>
              </w:rPr>
              <w:t>Map</w:t>
            </w:r>
          </w:p>
        </w:tc>
        <w:tc>
          <w:tcPr>
            <w:tcW w:w="4253" w:type="dxa"/>
          </w:tcPr>
          <w:p w:rsidR="00265B9F" w:rsidRPr="00C24E68" w:rsidRDefault="000247C9" w:rsidP="00265B9F">
            <w:pPr>
              <w:cnfStyle w:val="000000000000" w:firstRow="0" w:lastRow="0" w:firstColumn="0" w:lastColumn="0" w:oddVBand="0" w:evenVBand="0" w:oddHBand="0" w:evenHBand="0" w:firstRowFirstColumn="0" w:firstRowLastColumn="0" w:lastRowFirstColumn="0" w:lastRowLastColumn="0"/>
            </w:pPr>
            <w:r w:rsidRPr="00C24E68">
              <w:t>Site context (pub-sub)</w:t>
            </w:r>
          </w:p>
        </w:tc>
      </w:tr>
      <w:tr w:rsidR="00265B9F" w:rsidRPr="00C24E68" w:rsidTr="000945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65B9F" w:rsidRPr="00C24E68" w:rsidRDefault="000247C9" w:rsidP="00265B9F">
            <w:pPr>
              <w:rPr>
                <w:b w:val="0"/>
                <w:bCs w:val="0"/>
                <w:i/>
                <w:iCs/>
              </w:rPr>
            </w:pPr>
            <w:r w:rsidRPr="00C24E68">
              <w:rPr>
                <w:b w:val="0"/>
                <w:bCs w:val="0"/>
                <w:i/>
                <w:iCs/>
              </w:rPr>
              <w:t>JAM Logon</w:t>
            </w:r>
          </w:p>
        </w:tc>
        <w:tc>
          <w:tcPr>
            <w:tcW w:w="4253" w:type="dxa"/>
          </w:tcPr>
          <w:p w:rsidR="00265B9F" w:rsidRPr="00C24E68" w:rsidRDefault="000247C9" w:rsidP="00265B9F">
            <w:pPr>
              <w:cnfStyle w:val="000000100000" w:firstRow="0" w:lastRow="0" w:firstColumn="0" w:lastColumn="0" w:oddVBand="0" w:evenVBand="0" w:oddHBand="1" w:evenHBand="0" w:firstRowFirstColumn="0" w:firstRowLastColumn="0" w:lastRowFirstColumn="0" w:lastRowLastColumn="0"/>
            </w:pPr>
            <w:r w:rsidRPr="00C24E68">
              <w:t>Navigation</w:t>
            </w:r>
          </w:p>
        </w:tc>
      </w:tr>
      <w:tr w:rsidR="00265B9F" w:rsidRPr="00C24E68" w:rsidTr="0009452F">
        <w:tc>
          <w:tcPr>
            <w:cnfStyle w:val="001000000000" w:firstRow="0" w:lastRow="0" w:firstColumn="1" w:lastColumn="0" w:oddVBand="0" w:evenVBand="0" w:oddHBand="0" w:evenHBand="0" w:firstRowFirstColumn="0" w:firstRowLastColumn="0" w:lastRowFirstColumn="0" w:lastRowLastColumn="0"/>
            <w:tcW w:w="2943" w:type="dxa"/>
          </w:tcPr>
          <w:p w:rsidR="00265B9F" w:rsidRPr="00C24E68" w:rsidRDefault="000247C9" w:rsidP="00265B9F">
            <w:pPr>
              <w:rPr>
                <w:b w:val="0"/>
                <w:bCs w:val="0"/>
                <w:i/>
                <w:iCs/>
              </w:rPr>
            </w:pPr>
            <w:r w:rsidRPr="00C24E68">
              <w:rPr>
                <w:b w:val="0"/>
                <w:bCs w:val="0"/>
                <w:i/>
                <w:iCs/>
              </w:rPr>
              <w:t xml:space="preserve">JAM </w:t>
            </w:r>
            <w:r w:rsidR="00C24E68" w:rsidRPr="00C24E68">
              <w:rPr>
                <w:b w:val="0"/>
                <w:bCs w:val="0"/>
                <w:i/>
                <w:iCs/>
              </w:rPr>
              <w:t>Discussions</w:t>
            </w:r>
          </w:p>
        </w:tc>
        <w:tc>
          <w:tcPr>
            <w:tcW w:w="4253" w:type="dxa"/>
          </w:tcPr>
          <w:p w:rsidR="00265B9F" w:rsidRPr="00C24E68" w:rsidRDefault="00265B9F" w:rsidP="00265B9F">
            <w:pPr>
              <w:cnfStyle w:val="000000000000" w:firstRow="0" w:lastRow="0" w:firstColumn="0" w:lastColumn="0" w:oddVBand="0" w:evenVBand="0" w:oddHBand="0" w:evenHBand="0" w:firstRowFirstColumn="0" w:firstRowLastColumn="0" w:lastRowFirstColumn="0" w:lastRowLastColumn="0"/>
            </w:pPr>
          </w:p>
        </w:tc>
      </w:tr>
      <w:tr w:rsidR="00265B9F" w:rsidRPr="00C24E68" w:rsidTr="000945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265B9F" w:rsidRPr="00C24E68" w:rsidRDefault="00C24E68" w:rsidP="00265B9F">
            <w:pPr>
              <w:rPr>
                <w:b w:val="0"/>
                <w:bCs w:val="0"/>
                <w:i/>
                <w:iCs/>
              </w:rPr>
            </w:pPr>
            <w:r w:rsidRPr="00C24E68">
              <w:rPr>
                <w:b w:val="0"/>
                <w:bCs w:val="0"/>
                <w:i/>
                <w:iCs/>
              </w:rPr>
              <w:t>Registration Form</w:t>
            </w:r>
          </w:p>
        </w:tc>
        <w:tc>
          <w:tcPr>
            <w:tcW w:w="4253" w:type="dxa"/>
          </w:tcPr>
          <w:p w:rsidR="00265B9F" w:rsidRPr="00C24E68" w:rsidRDefault="000247C9" w:rsidP="00283ADE">
            <w:pPr>
              <w:cnfStyle w:val="000000100000" w:firstRow="0" w:lastRow="0" w:firstColumn="0" w:lastColumn="0" w:oddVBand="0" w:evenVBand="0" w:oddHBand="1" w:evenHBand="0" w:firstRowFirstColumn="0" w:firstRowLastColumn="0" w:lastRowFirstColumn="0" w:lastRowLastColumn="0"/>
            </w:pPr>
            <w:r w:rsidRPr="00C24E68">
              <w:t xml:space="preserve">Back-end </w:t>
            </w:r>
            <w:r w:rsidR="00283ADE">
              <w:t>and</w:t>
            </w:r>
            <w:r w:rsidRPr="00C24E68">
              <w:t xml:space="preserve"> cloud-to-cloud connectivity</w:t>
            </w:r>
          </w:p>
        </w:tc>
      </w:tr>
      <w:tr w:rsidR="00265B9F" w:rsidRPr="00C24E68" w:rsidTr="0009452F">
        <w:tc>
          <w:tcPr>
            <w:cnfStyle w:val="001000000000" w:firstRow="0" w:lastRow="0" w:firstColumn="1" w:lastColumn="0" w:oddVBand="0" w:evenVBand="0" w:oddHBand="0" w:evenHBand="0" w:firstRowFirstColumn="0" w:firstRowLastColumn="0" w:lastRowFirstColumn="0" w:lastRowLastColumn="0"/>
            <w:tcW w:w="2943" w:type="dxa"/>
          </w:tcPr>
          <w:p w:rsidR="00265B9F" w:rsidRPr="00C24E68" w:rsidRDefault="00265B9F" w:rsidP="00265B9F"/>
        </w:tc>
        <w:tc>
          <w:tcPr>
            <w:tcW w:w="4253" w:type="dxa"/>
          </w:tcPr>
          <w:p w:rsidR="00265B9F" w:rsidRPr="00C24E68" w:rsidRDefault="000247C9" w:rsidP="00265B9F">
            <w:pPr>
              <w:cnfStyle w:val="000000000000" w:firstRow="0" w:lastRow="0" w:firstColumn="0" w:lastColumn="0" w:oddVBand="0" w:evenVBand="0" w:oddHBand="0" w:evenHBand="0" w:firstRowFirstColumn="0" w:firstRowLastColumn="0" w:lastRowFirstColumn="0" w:lastRowLastColumn="0"/>
            </w:pPr>
            <w:r w:rsidRPr="00C24E68">
              <w:t xml:space="preserve">Widget </w:t>
            </w:r>
            <w:r w:rsidR="00283ADE">
              <w:t xml:space="preserve">custom </w:t>
            </w:r>
            <w:r w:rsidRPr="00C24E68">
              <w:t>menu item</w:t>
            </w:r>
          </w:p>
        </w:tc>
      </w:tr>
      <w:tr w:rsidR="000247C9" w:rsidRPr="00C24E68" w:rsidTr="000945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0247C9" w:rsidRPr="00C24E68" w:rsidRDefault="000247C9" w:rsidP="00265B9F"/>
        </w:tc>
        <w:tc>
          <w:tcPr>
            <w:tcW w:w="4253" w:type="dxa"/>
          </w:tcPr>
          <w:p w:rsidR="000247C9" w:rsidRPr="00C24E68" w:rsidRDefault="00D21D88" w:rsidP="00D21D88">
            <w:pPr>
              <w:cnfStyle w:val="000000100000" w:firstRow="0" w:lastRow="0" w:firstColumn="0" w:lastColumn="0" w:oddVBand="0" w:evenVBand="0" w:oddHBand="1" w:evenHBand="0" w:firstRowFirstColumn="0" w:firstRowLastColumn="0" w:lastRowFirstColumn="0" w:lastRowLastColumn="0"/>
            </w:pPr>
            <w:r w:rsidRPr="00601C1D">
              <w:t>Widget</w:t>
            </w:r>
            <w:r w:rsidR="00F55AC2" w:rsidRPr="00601C1D">
              <w:t xml:space="preserve"> preferences</w:t>
            </w:r>
          </w:p>
        </w:tc>
      </w:tr>
    </w:tbl>
    <w:p w:rsidR="00265B9F" w:rsidRPr="00C24E68" w:rsidRDefault="00265B9F" w:rsidP="00265B9F"/>
    <w:p w:rsidR="00FF58D1" w:rsidRPr="00C24E68" w:rsidRDefault="00FF58D1" w:rsidP="00BB316C">
      <w:pPr>
        <w:pStyle w:val="Heading2"/>
        <w:rPr>
          <w:lang w:val="en-US"/>
        </w:rPr>
      </w:pPr>
      <w:bookmarkStart w:id="35" w:name="_Toc381885303"/>
      <w:r w:rsidRPr="00C24E68">
        <w:rPr>
          <w:lang w:val="en-US"/>
        </w:rPr>
        <w:t>Creat</w:t>
      </w:r>
      <w:r w:rsidR="00BB316C" w:rsidRPr="00C24E68">
        <w:rPr>
          <w:lang w:val="en-US"/>
        </w:rPr>
        <w:t>e</w:t>
      </w:r>
      <w:r w:rsidRPr="00C24E68">
        <w:rPr>
          <w:lang w:val="en-US"/>
        </w:rPr>
        <w:t xml:space="preserve"> the </w:t>
      </w:r>
      <w:r w:rsidR="00BB316C" w:rsidRPr="00C24E68">
        <w:rPr>
          <w:lang w:val="en-US"/>
        </w:rPr>
        <w:t>w</w:t>
      </w:r>
      <w:r w:rsidRPr="00C24E68">
        <w:rPr>
          <w:lang w:val="en-US"/>
        </w:rPr>
        <w:t>idgets for</w:t>
      </w:r>
      <w:r w:rsidR="0004574C" w:rsidRPr="00C24E68">
        <w:rPr>
          <w:lang w:val="en-US"/>
        </w:rPr>
        <w:t xml:space="preserve"> t</w:t>
      </w:r>
      <w:r w:rsidRPr="00C24E68">
        <w:rPr>
          <w:lang w:val="en-US"/>
        </w:rPr>
        <w:t xml:space="preserve">he Venues </w:t>
      </w:r>
      <w:r w:rsidR="00BB316C" w:rsidRPr="00C24E68">
        <w:rPr>
          <w:lang w:val="en-US"/>
        </w:rPr>
        <w:t>p</w:t>
      </w:r>
      <w:r w:rsidRPr="00C24E68">
        <w:rPr>
          <w:lang w:val="en-US"/>
        </w:rPr>
        <w:t>age</w:t>
      </w:r>
      <w:bookmarkEnd w:id="35"/>
    </w:p>
    <w:p w:rsidR="00FF58D1" w:rsidRPr="00C24E68" w:rsidRDefault="00FF58D1" w:rsidP="00B86A6D">
      <w:r w:rsidRPr="00C24E68">
        <w:t xml:space="preserve">In this section, you will create two widgets: the </w:t>
      </w:r>
      <w:r w:rsidRPr="00C24E68">
        <w:rPr>
          <w:i/>
          <w:iCs/>
        </w:rPr>
        <w:t>Venue</w:t>
      </w:r>
      <w:r w:rsidR="00B86A6D" w:rsidRPr="00C24E68">
        <w:rPr>
          <w:i/>
          <w:iCs/>
        </w:rPr>
        <w:t xml:space="preserve"> </w:t>
      </w:r>
      <w:r w:rsidRPr="00C24E68">
        <w:rPr>
          <w:i/>
          <w:iCs/>
        </w:rPr>
        <w:t>List</w:t>
      </w:r>
      <w:r w:rsidRPr="00C24E68">
        <w:t xml:space="preserve"> widget and the </w:t>
      </w:r>
      <w:r w:rsidRPr="00C24E68">
        <w:rPr>
          <w:i/>
          <w:iCs/>
        </w:rPr>
        <w:t>Venue</w:t>
      </w:r>
      <w:r w:rsidR="00B86A6D" w:rsidRPr="00C24E68">
        <w:rPr>
          <w:i/>
          <w:iCs/>
        </w:rPr>
        <w:t xml:space="preserve"> </w:t>
      </w:r>
      <w:r w:rsidRPr="00C24E68">
        <w:rPr>
          <w:i/>
          <w:iCs/>
        </w:rPr>
        <w:t>Map</w:t>
      </w:r>
      <w:r w:rsidRPr="00C24E68">
        <w:t xml:space="preserve"> widget, and you will configure the widgets to communicate with each other. To achieve communication between the widgets, you will use the </w:t>
      </w:r>
      <w:r w:rsidRPr="00C24E68">
        <w:rPr>
          <w:rStyle w:val="ScreenOutput"/>
          <w:sz w:val="19"/>
          <w:szCs w:val="19"/>
        </w:rPr>
        <w:t>sap-context</w:t>
      </w:r>
      <w:r w:rsidRPr="00C24E68">
        <w:t xml:space="preserve"> feature, which is based on the </w:t>
      </w:r>
      <w:r w:rsidRPr="00C24E68">
        <w:rPr>
          <w:rFonts w:ascii="Courier New" w:hAnsi="Courier New" w:cs="Courier New"/>
        </w:rPr>
        <w:t>Pub-Sub</w:t>
      </w:r>
      <w:r w:rsidRPr="00C24E68">
        <w:t xml:space="preserve"> capability of </w:t>
      </w:r>
      <w:proofErr w:type="spellStart"/>
      <w:r w:rsidR="00A277F3">
        <w:t>OpenSocial</w:t>
      </w:r>
      <w:proofErr w:type="spellEnd"/>
      <w:r w:rsidRPr="00C24E68">
        <w:t>. The feature works on the principle of publish/subscribe, meaning that widgets publish information to the context (a shared data store) while other widgets subscribe to changes to the context.</w:t>
      </w:r>
    </w:p>
    <w:p w:rsidR="00FF58D1" w:rsidRPr="00C24E68" w:rsidRDefault="00FF58D1" w:rsidP="00FF58D1"/>
    <w:p w:rsidR="00FF58D1" w:rsidRPr="00C24E68" w:rsidRDefault="00FF58D1" w:rsidP="00C41801">
      <w:r w:rsidRPr="00C24E68">
        <w:t>In our example,</w:t>
      </w:r>
      <w:r w:rsidRPr="00C24E68">
        <w:rPr>
          <w:sz w:val="19"/>
          <w:szCs w:val="19"/>
        </w:rPr>
        <w:t xml:space="preserve"> the </w:t>
      </w:r>
      <w:r w:rsidRPr="00C24E68">
        <w:rPr>
          <w:i/>
          <w:iCs/>
        </w:rPr>
        <w:t>Venue</w:t>
      </w:r>
      <w:r w:rsidR="00B86A6D" w:rsidRPr="00C24E68">
        <w:rPr>
          <w:i/>
          <w:iCs/>
        </w:rPr>
        <w:t xml:space="preserve"> </w:t>
      </w:r>
      <w:r w:rsidRPr="00C24E68">
        <w:rPr>
          <w:i/>
          <w:iCs/>
        </w:rPr>
        <w:t>List</w:t>
      </w:r>
      <w:r w:rsidRPr="00C24E68">
        <w:t xml:space="preserve"> </w:t>
      </w:r>
      <w:r w:rsidRPr="00C24E68">
        <w:rPr>
          <w:sz w:val="19"/>
          <w:szCs w:val="19"/>
        </w:rPr>
        <w:t xml:space="preserve">widget is </w:t>
      </w:r>
      <w:proofErr w:type="gramStart"/>
      <w:r w:rsidRPr="00C24E68">
        <w:rPr>
          <w:sz w:val="19"/>
          <w:szCs w:val="19"/>
        </w:rPr>
        <w:t>the ”</w:t>
      </w:r>
      <w:proofErr w:type="gramEnd"/>
      <w:r w:rsidRPr="00C24E68">
        <w:rPr>
          <w:sz w:val="19"/>
          <w:szCs w:val="19"/>
        </w:rPr>
        <w:t>publisher”</w:t>
      </w:r>
      <w:r w:rsidR="00C41801">
        <w:rPr>
          <w:sz w:val="19"/>
          <w:szCs w:val="19"/>
        </w:rPr>
        <w:t xml:space="preserve"> (</w:t>
      </w:r>
      <w:r w:rsidR="00C41801" w:rsidRPr="00C41801">
        <w:rPr>
          <w:i/>
          <w:iCs/>
          <w:sz w:val="19"/>
          <w:szCs w:val="19"/>
        </w:rPr>
        <w:t>pub</w:t>
      </w:r>
      <w:r w:rsidR="00C41801">
        <w:rPr>
          <w:sz w:val="19"/>
          <w:szCs w:val="19"/>
        </w:rPr>
        <w:t>)</w:t>
      </w:r>
      <w:r w:rsidRPr="00C24E68">
        <w:rPr>
          <w:sz w:val="19"/>
          <w:szCs w:val="19"/>
        </w:rPr>
        <w:t xml:space="preserve">; it updates the site context with the selected venue location. The </w:t>
      </w:r>
      <w:r w:rsidRPr="00C24E68">
        <w:rPr>
          <w:i/>
          <w:iCs/>
        </w:rPr>
        <w:t>Venue</w:t>
      </w:r>
      <w:r w:rsidR="00B86A6D" w:rsidRPr="00C24E68">
        <w:rPr>
          <w:i/>
          <w:iCs/>
        </w:rPr>
        <w:t xml:space="preserve"> </w:t>
      </w:r>
      <w:r w:rsidRPr="00C24E68">
        <w:rPr>
          <w:i/>
          <w:iCs/>
        </w:rPr>
        <w:t>Map</w:t>
      </w:r>
      <w:r w:rsidRPr="00C24E68">
        <w:t xml:space="preserve"> </w:t>
      </w:r>
      <w:r w:rsidR="00C41801">
        <w:rPr>
          <w:sz w:val="19"/>
          <w:szCs w:val="19"/>
        </w:rPr>
        <w:t xml:space="preserve">widget is </w:t>
      </w:r>
      <w:proofErr w:type="gramStart"/>
      <w:r w:rsidR="00C41801">
        <w:rPr>
          <w:sz w:val="19"/>
          <w:szCs w:val="19"/>
        </w:rPr>
        <w:t>the ”</w:t>
      </w:r>
      <w:proofErr w:type="gramEnd"/>
      <w:r w:rsidR="00C41801">
        <w:rPr>
          <w:sz w:val="19"/>
          <w:szCs w:val="19"/>
        </w:rPr>
        <w:t>subscriber</w:t>
      </w:r>
      <w:r w:rsidRPr="00C24E68">
        <w:rPr>
          <w:sz w:val="19"/>
          <w:szCs w:val="19"/>
        </w:rPr>
        <w:t>”</w:t>
      </w:r>
      <w:r w:rsidR="00C41801">
        <w:rPr>
          <w:sz w:val="19"/>
          <w:szCs w:val="19"/>
        </w:rPr>
        <w:t xml:space="preserve"> (</w:t>
      </w:r>
      <w:r w:rsidR="00C41801" w:rsidRPr="00C41801">
        <w:rPr>
          <w:i/>
          <w:iCs/>
          <w:sz w:val="19"/>
          <w:szCs w:val="19"/>
        </w:rPr>
        <w:t>sub</w:t>
      </w:r>
      <w:r w:rsidR="00C41801">
        <w:rPr>
          <w:sz w:val="19"/>
          <w:szCs w:val="19"/>
        </w:rPr>
        <w:t xml:space="preserve">), </w:t>
      </w:r>
      <w:r w:rsidRPr="00C24E68">
        <w:rPr>
          <w:sz w:val="19"/>
          <w:szCs w:val="19"/>
        </w:rPr>
        <w:t xml:space="preserve"> which receives the published venue information from the context and displays the venue map accordingly</w:t>
      </w:r>
      <w:r w:rsidRPr="00C24E68">
        <w:t>.</w:t>
      </w:r>
    </w:p>
    <w:p w:rsidR="00FF58D1" w:rsidRDefault="00FF58D1" w:rsidP="00265B9F"/>
    <w:p w:rsidR="00B36827" w:rsidRDefault="00B36827" w:rsidP="00B36827">
      <w:r>
        <w:t>After completing the development of this widget the new project structure should look like this:</w:t>
      </w:r>
    </w:p>
    <w:p w:rsidR="00B36827" w:rsidRPr="00C24E68" w:rsidRDefault="00B36827" w:rsidP="00265B9F">
      <w:r>
        <w:rPr>
          <w:noProof/>
          <w:lang w:bidi="he-IL"/>
        </w:rPr>
        <w:lastRenderedPageBreak/>
        <w:drawing>
          <wp:inline distT="0" distB="0" distL="0" distR="0" wp14:anchorId="1903C459" wp14:editId="409048E6">
            <wp:extent cx="1798638" cy="29432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98638" cy="2943225"/>
                    </a:xfrm>
                    <a:prstGeom prst="rect">
                      <a:avLst/>
                    </a:prstGeom>
                    <a:noFill/>
                    <a:ln>
                      <a:noFill/>
                    </a:ln>
                  </pic:spPr>
                </pic:pic>
              </a:graphicData>
            </a:graphic>
          </wp:inline>
        </w:drawing>
      </w:r>
    </w:p>
    <w:p w:rsidR="00E84705" w:rsidRPr="00B36827" w:rsidRDefault="0004574C" w:rsidP="00B36827">
      <w:pPr>
        <w:pStyle w:val="Heading2"/>
        <w:rPr>
          <w:lang w:val="en-US"/>
        </w:rPr>
      </w:pPr>
      <w:bookmarkStart w:id="36" w:name="_Toc381885304"/>
      <w:r w:rsidRPr="00C24E68">
        <w:rPr>
          <w:lang w:val="en-US"/>
        </w:rPr>
        <w:t>Creat</w:t>
      </w:r>
      <w:r w:rsidR="00BB316C" w:rsidRPr="00C24E68">
        <w:rPr>
          <w:lang w:val="en-US"/>
        </w:rPr>
        <w:t>e</w:t>
      </w:r>
      <w:r w:rsidRPr="00C24E68">
        <w:rPr>
          <w:lang w:val="en-US"/>
        </w:rPr>
        <w:t xml:space="preserve"> the Venue</w:t>
      </w:r>
      <w:r w:rsidR="00B86A6D" w:rsidRPr="00C24E68">
        <w:rPr>
          <w:lang w:val="en-US"/>
        </w:rPr>
        <w:t xml:space="preserve"> </w:t>
      </w:r>
      <w:r w:rsidRPr="00C24E68">
        <w:rPr>
          <w:lang w:val="en-US"/>
        </w:rPr>
        <w:t xml:space="preserve">List widget (the </w:t>
      </w:r>
      <w:r w:rsidR="00BB316C" w:rsidRPr="00C24E68">
        <w:rPr>
          <w:lang w:val="en-US"/>
        </w:rPr>
        <w:t>p</w:t>
      </w:r>
      <w:r w:rsidRPr="00C24E68">
        <w:rPr>
          <w:lang w:val="en-US"/>
        </w:rPr>
        <w:t>ublisher)</w:t>
      </w:r>
      <w:bookmarkEnd w:id="36"/>
    </w:p>
    <w:p w:rsidR="0004574C" w:rsidRPr="006320F6" w:rsidRDefault="0004574C" w:rsidP="006320F6">
      <w:pPr>
        <w:pStyle w:val="ListNumber"/>
        <w:numPr>
          <w:ilvl w:val="1"/>
          <w:numId w:val="12"/>
        </w:numPr>
        <w:rPr>
          <w:lang w:val="en-US"/>
        </w:rPr>
      </w:pPr>
      <w:r w:rsidRPr="00C24E68">
        <w:rPr>
          <w:lang w:val="en-US"/>
        </w:rPr>
        <w:t xml:space="preserve">In the Eclipse project, </w:t>
      </w:r>
      <w:r w:rsidR="00D477BE">
        <w:rPr>
          <w:lang w:val="en-US"/>
        </w:rPr>
        <w:t>open</w:t>
      </w:r>
      <w:r w:rsidRPr="00C24E68">
        <w:rPr>
          <w:lang w:val="en-US"/>
        </w:rPr>
        <w:t xml:space="preserve"> the following </w:t>
      </w:r>
      <w:r w:rsidR="00D477BE">
        <w:rPr>
          <w:lang w:val="en-US"/>
        </w:rPr>
        <w:t>location</w:t>
      </w:r>
      <w:r w:rsidRPr="00C24E68">
        <w:rPr>
          <w:lang w:val="en-US"/>
        </w:rPr>
        <w:t xml:space="preserve">: </w:t>
      </w:r>
      <w:r w:rsidR="00D477BE">
        <w:rPr>
          <w:rFonts w:ascii="Courier New" w:hAnsi="Courier New" w:cs="Courier New"/>
          <w:lang w:val="en-US"/>
        </w:rPr>
        <w:t>widgets</w:t>
      </w:r>
      <w:r w:rsidR="00205D63" w:rsidRPr="00C24E68">
        <w:rPr>
          <w:rFonts w:ascii="Courier New" w:hAnsi="Courier New" w:cs="Courier New"/>
          <w:lang w:val="en-US"/>
        </w:rPr>
        <w:t>.</w:t>
      </w:r>
    </w:p>
    <w:p w:rsidR="006320F6" w:rsidRPr="005C725B" w:rsidRDefault="006320F6" w:rsidP="006320F6">
      <w:pPr>
        <w:pStyle w:val="ListNumber"/>
        <w:numPr>
          <w:ilvl w:val="1"/>
          <w:numId w:val="12"/>
        </w:numPr>
        <w:rPr>
          <w:lang w:val="en-US"/>
        </w:rPr>
      </w:pPr>
      <w:r w:rsidRPr="006320F6">
        <w:rPr>
          <w:lang w:val="en-US"/>
        </w:rPr>
        <w:t>Create a new folder under</w:t>
      </w:r>
      <w:r>
        <w:rPr>
          <w:rFonts w:ascii="Courier New" w:hAnsi="Courier New" w:cs="Courier New"/>
          <w:lang w:val="en-US"/>
        </w:rPr>
        <w:t xml:space="preserve"> </w:t>
      </w:r>
      <w:r w:rsidRPr="006320F6">
        <w:rPr>
          <w:rFonts w:ascii="Courier New" w:hAnsi="Courier New" w:cs="Courier New"/>
          <w:lang w:val="en-US"/>
        </w:rPr>
        <w:t>widgets</w:t>
      </w:r>
      <w:r w:rsidRPr="006320F6">
        <w:rPr>
          <w:lang w:val="en-US"/>
        </w:rPr>
        <w:t xml:space="preserve"> and name it</w:t>
      </w:r>
      <w:r>
        <w:rPr>
          <w:rFonts w:ascii="Courier New" w:hAnsi="Courier New" w:cs="Courier New"/>
          <w:lang w:val="en-US"/>
        </w:rPr>
        <w:t xml:space="preserve"> </w:t>
      </w:r>
      <w:r w:rsidRPr="006320F6">
        <w:rPr>
          <w:rStyle w:val="UserInput"/>
        </w:rPr>
        <w:t>venues</w:t>
      </w:r>
      <w:r>
        <w:rPr>
          <w:rFonts w:ascii="Courier New" w:hAnsi="Courier New" w:cs="Courier New"/>
          <w:lang w:val="en-US"/>
        </w:rPr>
        <w:t>.</w:t>
      </w:r>
    </w:p>
    <w:p w:rsidR="005C725B" w:rsidRDefault="005C725B" w:rsidP="005C725B">
      <w:pPr>
        <w:pStyle w:val="ListNumber2"/>
        <w:numPr>
          <w:ilvl w:val="3"/>
          <w:numId w:val="12"/>
        </w:numPr>
      </w:pPr>
      <w:r>
        <w:t xml:space="preserve">Right click on the </w:t>
      </w:r>
      <w:r w:rsidRPr="005C725B">
        <w:rPr>
          <w:rFonts w:ascii="Courier New" w:hAnsi="Courier New" w:cs="Courier New"/>
        </w:rPr>
        <w:t>widgets</w:t>
      </w:r>
      <w:r>
        <w:t xml:space="preserve"> folder</w:t>
      </w:r>
    </w:p>
    <w:p w:rsidR="005C725B" w:rsidRPr="005C725B" w:rsidRDefault="005C725B" w:rsidP="005C725B">
      <w:pPr>
        <w:pStyle w:val="ListNumber2"/>
        <w:numPr>
          <w:ilvl w:val="3"/>
          <w:numId w:val="12"/>
        </w:numPr>
      </w:pPr>
      <w:r>
        <w:t xml:space="preserve">Select </w:t>
      </w:r>
      <w:r w:rsidRPr="005C725B">
        <w:rPr>
          <w:rFonts w:ascii="Courier New" w:hAnsi="Courier New" w:cs="Courier New"/>
        </w:rPr>
        <w:t>New</w:t>
      </w:r>
      <w:r>
        <w:t xml:space="preserve"> &gt; </w:t>
      </w:r>
      <w:r w:rsidRPr="005C725B">
        <w:rPr>
          <w:rFonts w:ascii="Courier New" w:hAnsi="Courier New" w:cs="Courier New"/>
        </w:rPr>
        <w:t>Folder</w:t>
      </w:r>
    </w:p>
    <w:p w:rsidR="00205D63" w:rsidRPr="00C24E68" w:rsidRDefault="006320F6" w:rsidP="006320F6">
      <w:pPr>
        <w:pStyle w:val="ListNumber"/>
        <w:numPr>
          <w:ilvl w:val="1"/>
          <w:numId w:val="12"/>
        </w:numPr>
        <w:rPr>
          <w:lang w:val="en-US"/>
        </w:rPr>
      </w:pPr>
      <w:r>
        <w:rPr>
          <w:lang w:val="en-US"/>
        </w:rPr>
        <w:t xml:space="preserve">Create a </w:t>
      </w:r>
      <w:r w:rsidR="00205D63" w:rsidRPr="00C24E68">
        <w:rPr>
          <w:lang w:val="en-US"/>
        </w:rPr>
        <w:t xml:space="preserve">new folder under </w:t>
      </w:r>
      <w:r w:rsidR="00D477BE">
        <w:rPr>
          <w:rFonts w:ascii="Courier New" w:hAnsi="Courier New" w:cs="Courier New"/>
          <w:lang w:val="en-US"/>
        </w:rPr>
        <w:t>venues</w:t>
      </w:r>
      <w:r w:rsidR="00D477BE" w:rsidRPr="00C24E68">
        <w:rPr>
          <w:lang w:val="en-US"/>
        </w:rPr>
        <w:t xml:space="preserve"> </w:t>
      </w:r>
      <w:r w:rsidR="00205D63" w:rsidRPr="00C24E68">
        <w:rPr>
          <w:lang w:val="en-US"/>
        </w:rPr>
        <w:t xml:space="preserve">and name it </w:t>
      </w:r>
      <w:r w:rsidR="00205D63" w:rsidRPr="00C24E68">
        <w:rPr>
          <w:rStyle w:val="UserInput"/>
        </w:rPr>
        <w:t>pub</w:t>
      </w:r>
      <w:r w:rsidR="00205D63" w:rsidRPr="00C24E68">
        <w:rPr>
          <w:rFonts w:ascii="Courier New" w:hAnsi="Courier New" w:cs="Courier New"/>
          <w:lang w:val="en-US"/>
        </w:rPr>
        <w:t>.</w:t>
      </w:r>
    </w:p>
    <w:p w:rsidR="00205D63" w:rsidRPr="00C24E68" w:rsidRDefault="00205D63" w:rsidP="00E84705">
      <w:pPr>
        <w:rPr>
          <w:b/>
          <w:bCs/>
        </w:rPr>
      </w:pPr>
      <w:r w:rsidRPr="00C24E68">
        <w:rPr>
          <w:b/>
          <w:bCs/>
        </w:rPr>
        <w:t xml:space="preserve">Create </w:t>
      </w:r>
      <w:r w:rsidR="00E84705">
        <w:rPr>
          <w:b/>
          <w:bCs/>
        </w:rPr>
        <w:t>the JavaScript</w:t>
      </w:r>
    </w:p>
    <w:p w:rsidR="00C559D8" w:rsidRDefault="00205D63" w:rsidP="00205D63">
      <w:pPr>
        <w:pStyle w:val="ListNumber"/>
        <w:rPr>
          <w:lang w:val="en-US"/>
        </w:rPr>
      </w:pPr>
      <w:r w:rsidRPr="00C24E68">
        <w:rPr>
          <w:lang w:val="en-US"/>
        </w:rPr>
        <w:t xml:space="preserve">Create a new </w:t>
      </w:r>
      <w:r w:rsidR="00C559D8">
        <w:rPr>
          <w:lang w:val="en-US"/>
        </w:rPr>
        <w:t xml:space="preserve">folder for java script files under </w:t>
      </w:r>
      <w:r w:rsidR="00C559D8" w:rsidRPr="00C559D8">
        <w:rPr>
          <w:rFonts w:ascii="Courier New" w:hAnsi="Courier New" w:cs="Courier New"/>
          <w:lang w:val="en-US"/>
        </w:rPr>
        <w:t>pub</w:t>
      </w:r>
      <w:r w:rsidR="00C559D8">
        <w:rPr>
          <w:lang w:val="en-US"/>
        </w:rPr>
        <w:t xml:space="preserve"> and name it </w:t>
      </w:r>
      <w:proofErr w:type="spellStart"/>
      <w:r w:rsidR="00C559D8" w:rsidRPr="00C559D8">
        <w:rPr>
          <w:rFonts w:ascii="Courier New" w:hAnsi="Courier New" w:cs="Courier New"/>
          <w:b/>
          <w:bCs/>
          <w:lang w:val="en-US"/>
        </w:rPr>
        <w:t>js</w:t>
      </w:r>
      <w:proofErr w:type="spellEnd"/>
      <w:r w:rsidR="00C559D8">
        <w:rPr>
          <w:lang w:val="en-US"/>
        </w:rPr>
        <w:t xml:space="preserve"> </w:t>
      </w:r>
    </w:p>
    <w:p w:rsidR="00205D63" w:rsidRDefault="00C559D8" w:rsidP="00C559D8">
      <w:pPr>
        <w:pStyle w:val="ListNumber"/>
        <w:rPr>
          <w:lang w:val="en-US"/>
        </w:rPr>
      </w:pPr>
      <w:r>
        <w:rPr>
          <w:lang w:val="en-US"/>
        </w:rPr>
        <w:t xml:space="preserve">Create a new </w:t>
      </w:r>
      <w:r w:rsidR="00185D77">
        <w:rPr>
          <w:lang w:val="en-US"/>
        </w:rPr>
        <w:t xml:space="preserve">file (JavaScript file) </w:t>
      </w:r>
      <w:r w:rsidR="00205D63" w:rsidRPr="00C24E68">
        <w:rPr>
          <w:lang w:val="en-US"/>
        </w:rPr>
        <w:t xml:space="preserve">in the </w:t>
      </w:r>
      <w:r w:rsidRPr="00C559D8">
        <w:rPr>
          <w:rFonts w:ascii="Courier New" w:hAnsi="Courier New" w:cs="Courier New"/>
          <w:lang w:val="en-US"/>
        </w:rPr>
        <w:t>pub/</w:t>
      </w:r>
      <w:proofErr w:type="spellStart"/>
      <w:r>
        <w:rPr>
          <w:rFonts w:ascii="Courier New" w:hAnsi="Courier New" w:cs="Courier New"/>
          <w:lang w:val="en-US"/>
        </w:rPr>
        <w:t>js</w:t>
      </w:r>
      <w:proofErr w:type="spellEnd"/>
      <w:r w:rsidR="00205D63" w:rsidRPr="00C24E68">
        <w:rPr>
          <w:lang w:val="en-US"/>
        </w:rPr>
        <w:t xml:space="preserve"> folder, and name it </w:t>
      </w:r>
      <w:r w:rsidR="00205D63" w:rsidRPr="00C24E68">
        <w:rPr>
          <w:rFonts w:ascii="Courier New" w:hAnsi="Courier New" w:cs="Courier New"/>
          <w:lang w:val="en-US"/>
        </w:rPr>
        <w:t>pub.js</w:t>
      </w:r>
      <w:r w:rsidR="00205D63" w:rsidRPr="00C24E68">
        <w:rPr>
          <w:lang w:val="en-US"/>
        </w:rPr>
        <w:t xml:space="preserve">. </w:t>
      </w:r>
    </w:p>
    <w:p w:rsidR="00F47B4B" w:rsidRDefault="00F47B4B" w:rsidP="00F47B4B">
      <w:pPr>
        <w:pStyle w:val="ListNumber2"/>
      </w:pPr>
      <w:r>
        <w:t xml:space="preserve">Right click on the </w:t>
      </w:r>
      <w:proofErr w:type="spellStart"/>
      <w:r w:rsidRPr="00F47B4B">
        <w:rPr>
          <w:rFonts w:ascii="Courier New" w:hAnsi="Courier New" w:cs="Courier New"/>
        </w:rPr>
        <w:t>js</w:t>
      </w:r>
      <w:proofErr w:type="spellEnd"/>
      <w:r>
        <w:t xml:space="preserve"> folder</w:t>
      </w:r>
    </w:p>
    <w:p w:rsidR="00F47B4B" w:rsidRDefault="00F47B4B" w:rsidP="00F47B4B">
      <w:pPr>
        <w:pStyle w:val="ListNumber2"/>
      </w:pPr>
      <w:r>
        <w:t xml:space="preserve">Select </w:t>
      </w:r>
      <w:r w:rsidRPr="00F47B4B">
        <w:rPr>
          <w:rFonts w:ascii="Courier New" w:hAnsi="Courier New" w:cs="Courier New"/>
        </w:rPr>
        <w:t>New</w:t>
      </w:r>
      <w:r>
        <w:t xml:space="preserve"> &gt; </w:t>
      </w:r>
      <w:r w:rsidRPr="00F47B4B">
        <w:rPr>
          <w:rFonts w:ascii="Courier New" w:hAnsi="Courier New" w:cs="Courier New"/>
        </w:rPr>
        <w:t>File</w:t>
      </w:r>
    </w:p>
    <w:p w:rsidR="00F47B4B" w:rsidRPr="00C24E68" w:rsidRDefault="00F47B4B" w:rsidP="00F47B4B">
      <w:pPr>
        <w:pStyle w:val="ListNumber2"/>
      </w:pPr>
      <w:r>
        <w:t xml:space="preserve">Name it </w:t>
      </w:r>
      <w:r w:rsidRPr="00C24E68">
        <w:rPr>
          <w:rFonts w:ascii="Courier New" w:hAnsi="Courier New" w:cs="Courier New"/>
        </w:rPr>
        <w:t>pub.js</w:t>
      </w:r>
    </w:p>
    <w:p w:rsidR="00205D63" w:rsidRPr="00C24E68" w:rsidRDefault="00205D63" w:rsidP="00205D63">
      <w:pPr>
        <w:pStyle w:val="ListNumber"/>
        <w:rPr>
          <w:lang w:val="en-US"/>
        </w:rPr>
      </w:pPr>
      <w:r w:rsidRPr="00C24E68">
        <w:rPr>
          <w:lang w:val="en-US"/>
        </w:rPr>
        <w:t>Copy the following code into the JavaScript file:</w:t>
      </w:r>
    </w:p>
    <w:p w:rsidR="008444A0" w:rsidRDefault="008444A0" w:rsidP="00F47B4B">
      <w:pPr>
        <w:pStyle w:val="ListContinue"/>
        <w:ind w:left="0"/>
      </w:pPr>
    </w:p>
    <w:p w:rsidR="00F47B4B" w:rsidRPr="008444A0" w:rsidRDefault="00F47B4B" w:rsidP="00F47B4B">
      <w:pPr>
        <w:shd w:val="clear" w:color="auto" w:fill="DAEEF3" w:themeFill="accent5" w:themeFillTint="33"/>
        <w:tabs>
          <w:tab w:val="clear" w:pos="720"/>
          <w:tab w:val="clear" w:pos="1152"/>
        </w:tabs>
        <w:autoSpaceDE w:val="0"/>
        <w:autoSpaceDN w:val="0"/>
        <w:adjustRightInd w:val="0"/>
        <w:spacing w:before="0" w:line="240" w:lineRule="auto"/>
        <w:ind w:left="720"/>
        <w:rPr>
          <w:rFonts w:ascii="Consolas" w:hAnsi="Consolas" w:cs="Consolas"/>
          <w:sz w:val="18"/>
          <w:szCs w:val="18"/>
          <w:lang w:bidi="he-IL"/>
        </w:rPr>
      </w:pPr>
      <w:r w:rsidRPr="008444A0">
        <w:rPr>
          <w:rFonts w:ascii="Consolas" w:hAnsi="Consolas" w:cs="Consolas"/>
          <w:color w:val="000000"/>
          <w:sz w:val="18"/>
          <w:szCs w:val="18"/>
          <w:lang w:bidi="he-IL"/>
        </w:rPr>
        <w:t>$(</w:t>
      </w:r>
      <w:r w:rsidRPr="008444A0">
        <w:rPr>
          <w:rFonts w:ascii="Consolas" w:hAnsi="Consolas" w:cs="Consolas"/>
          <w:color w:val="2A00FF"/>
          <w:sz w:val="18"/>
          <w:szCs w:val="18"/>
          <w:lang w:bidi="he-IL"/>
        </w:rPr>
        <w:t>".box-a"</w:t>
      </w:r>
      <w:r w:rsidRPr="008444A0">
        <w:rPr>
          <w:rFonts w:ascii="Consolas" w:hAnsi="Consolas" w:cs="Consolas"/>
          <w:color w:val="000000"/>
          <w:sz w:val="18"/>
          <w:szCs w:val="18"/>
          <w:lang w:bidi="he-IL"/>
        </w:rPr>
        <w:t>).</w:t>
      </w:r>
      <w:proofErr w:type="gramStart"/>
      <w:r w:rsidRPr="008444A0">
        <w:rPr>
          <w:rFonts w:ascii="Consolas" w:hAnsi="Consolas" w:cs="Consolas"/>
          <w:color w:val="000000"/>
          <w:sz w:val="18"/>
          <w:szCs w:val="18"/>
          <w:lang w:bidi="he-IL"/>
        </w:rPr>
        <w:t>click(</w:t>
      </w:r>
      <w:proofErr w:type="gramEnd"/>
      <w:r w:rsidRPr="008444A0">
        <w:rPr>
          <w:rFonts w:ascii="Consolas" w:hAnsi="Consolas" w:cs="Consolas"/>
          <w:b/>
          <w:bCs/>
          <w:color w:val="7F0055"/>
          <w:sz w:val="18"/>
          <w:szCs w:val="18"/>
          <w:lang w:bidi="he-IL"/>
        </w:rPr>
        <w:t>function</w:t>
      </w:r>
      <w:r w:rsidRPr="008444A0">
        <w:rPr>
          <w:rFonts w:ascii="Consolas" w:hAnsi="Consolas" w:cs="Consolas"/>
          <w:color w:val="000000"/>
          <w:sz w:val="18"/>
          <w:szCs w:val="18"/>
          <w:lang w:bidi="he-IL"/>
        </w:rPr>
        <w:t>() {</w:t>
      </w:r>
    </w:p>
    <w:p w:rsidR="00F47B4B" w:rsidRPr="008444A0" w:rsidRDefault="00F47B4B" w:rsidP="00F47B4B">
      <w:pPr>
        <w:shd w:val="clear" w:color="auto" w:fill="DAEEF3" w:themeFill="accent5" w:themeFillTint="33"/>
        <w:tabs>
          <w:tab w:val="clear" w:pos="720"/>
          <w:tab w:val="clear" w:pos="1152"/>
        </w:tabs>
        <w:autoSpaceDE w:val="0"/>
        <w:autoSpaceDN w:val="0"/>
        <w:adjustRightInd w:val="0"/>
        <w:spacing w:before="0" w:line="240" w:lineRule="auto"/>
        <w:ind w:left="720"/>
        <w:rPr>
          <w:rFonts w:ascii="Consolas" w:hAnsi="Consolas" w:cs="Consolas"/>
          <w:sz w:val="18"/>
          <w:szCs w:val="18"/>
          <w:lang w:bidi="he-IL"/>
        </w:rPr>
      </w:pPr>
      <w:r w:rsidRPr="008444A0">
        <w:rPr>
          <w:rFonts w:ascii="Consolas" w:hAnsi="Consolas" w:cs="Consolas"/>
          <w:color w:val="000000"/>
          <w:sz w:val="18"/>
          <w:szCs w:val="18"/>
          <w:lang w:bidi="he-IL"/>
        </w:rPr>
        <w:tab/>
      </w:r>
      <w:proofErr w:type="spellStart"/>
      <w:proofErr w:type="gramStart"/>
      <w:r w:rsidRPr="008444A0">
        <w:rPr>
          <w:rFonts w:ascii="Consolas" w:hAnsi="Consolas" w:cs="Consolas"/>
          <w:color w:val="000000"/>
          <w:sz w:val="18"/>
          <w:szCs w:val="18"/>
          <w:lang w:bidi="he-IL"/>
        </w:rPr>
        <w:t>sendReq</w:t>
      </w:r>
      <w:proofErr w:type="spellEnd"/>
      <w:r w:rsidRPr="008444A0">
        <w:rPr>
          <w:rFonts w:ascii="Consolas" w:hAnsi="Consolas" w:cs="Consolas"/>
          <w:color w:val="000000"/>
          <w:sz w:val="18"/>
          <w:szCs w:val="18"/>
          <w:lang w:bidi="he-IL"/>
        </w:rPr>
        <w:t>(</w:t>
      </w:r>
      <w:proofErr w:type="gramEnd"/>
      <w:r w:rsidRPr="008444A0">
        <w:rPr>
          <w:rFonts w:ascii="Consolas" w:hAnsi="Consolas" w:cs="Consolas"/>
          <w:color w:val="000000"/>
          <w:sz w:val="18"/>
          <w:szCs w:val="18"/>
          <w:lang w:bidi="he-IL"/>
        </w:rPr>
        <w:t>$(</w:t>
      </w:r>
      <w:r w:rsidRPr="008444A0">
        <w:rPr>
          <w:rFonts w:ascii="Consolas" w:hAnsi="Consolas" w:cs="Consolas"/>
          <w:b/>
          <w:bCs/>
          <w:color w:val="7F0055"/>
          <w:sz w:val="18"/>
          <w:szCs w:val="18"/>
          <w:lang w:bidi="he-IL"/>
        </w:rPr>
        <w:t>this</w:t>
      </w:r>
      <w:r w:rsidRPr="008444A0">
        <w:rPr>
          <w:rFonts w:ascii="Consolas" w:hAnsi="Consolas" w:cs="Consolas"/>
          <w:color w:val="000000"/>
          <w:sz w:val="18"/>
          <w:szCs w:val="18"/>
          <w:lang w:bidi="he-IL"/>
        </w:rPr>
        <w:t>).</w:t>
      </w:r>
      <w:proofErr w:type="spellStart"/>
      <w:r w:rsidRPr="008444A0">
        <w:rPr>
          <w:rFonts w:ascii="Consolas" w:hAnsi="Consolas" w:cs="Consolas"/>
          <w:color w:val="000000"/>
          <w:sz w:val="18"/>
          <w:szCs w:val="18"/>
          <w:lang w:bidi="he-IL"/>
        </w:rPr>
        <w:t>attr</w:t>
      </w:r>
      <w:proofErr w:type="spellEnd"/>
      <w:r w:rsidRPr="008444A0">
        <w:rPr>
          <w:rFonts w:ascii="Consolas" w:hAnsi="Consolas" w:cs="Consolas"/>
          <w:color w:val="000000"/>
          <w:sz w:val="18"/>
          <w:szCs w:val="18"/>
          <w:lang w:bidi="he-IL"/>
        </w:rPr>
        <w:t>(</w:t>
      </w:r>
      <w:r w:rsidRPr="008444A0">
        <w:rPr>
          <w:rFonts w:ascii="Consolas" w:hAnsi="Consolas" w:cs="Consolas"/>
          <w:color w:val="2A00FF"/>
          <w:sz w:val="18"/>
          <w:szCs w:val="18"/>
          <w:lang w:bidi="he-IL"/>
        </w:rPr>
        <w:t>"</w:t>
      </w:r>
      <w:proofErr w:type="spellStart"/>
      <w:r w:rsidRPr="008444A0">
        <w:rPr>
          <w:rFonts w:ascii="Consolas" w:hAnsi="Consolas" w:cs="Consolas"/>
          <w:color w:val="2A00FF"/>
          <w:sz w:val="18"/>
          <w:szCs w:val="18"/>
          <w:lang w:bidi="he-IL"/>
        </w:rPr>
        <w:t>href</w:t>
      </w:r>
      <w:proofErr w:type="spellEnd"/>
      <w:r w:rsidRPr="008444A0">
        <w:rPr>
          <w:rFonts w:ascii="Consolas" w:hAnsi="Consolas" w:cs="Consolas"/>
          <w:color w:val="2A00FF"/>
          <w:sz w:val="18"/>
          <w:szCs w:val="18"/>
          <w:lang w:bidi="he-IL"/>
        </w:rPr>
        <w:t>"</w:t>
      </w:r>
      <w:r w:rsidRPr="008444A0">
        <w:rPr>
          <w:rFonts w:ascii="Consolas" w:hAnsi="Consolas" w:cs="Consolas"/>
          <w:color w:val="000000"/>
          <w:sz w:val="18"/>
          <w:szCs w:val="18"/>
          <w:lang w:bidi="he-IL"/>
        </w:rPr>
        <w:t>));</w:t>
      </w:r>
    </w:p>
    <w:p w:rsidR="00F47B4B" w:rsidRPr="008444A0" w:rsidRDefault="00F47B4B" w:rsidP="00F47B4B">
      <w:pPr>
        <w:shd w:val="clear" w:color="auto" w:fill="DAEEF3" w:themeFill="accent5" w:themeFillTint="33"/>
        <w:tabs>
          <w:tab w:val="clear" w:pos="720"/>
          <w:tab w:val="clear" w:pos="1152"/>
        </w:tabs>
        <w:autoSpaceDE w:val="0"/>
        <w:autoSpaceDN w:val="0"/>
        <w:adjustRightInd w:val="0"/>
        <w:spacing w:before="0" w:line="240" w:lineRule="auto"/>
        <w:ind w:left="720"/>
        <w:rPr>
          <w:rFonts w:ascii="Consolas" w:hAnsi="Consolas" w:cs="Consolas"/>
          <w:sz w:val="18"/>
          <w:szCs w:val="18"/>
          <w:lang w:bidi="he-IL"/>
        </w:rPr>
      </w:pPr>
      <w:r w:rsidRPr="008444A0">
        <w:rPr>
          <w:rFonts w:ascii="Consolas" w:hAnsi="Consolas" w:cs="Consolas"/>
          <w:color w:val="000000"/>
          <w:sz w:val="18"/>
          <w:szCs w:val="18"/>
          <w:lang w:bidi="he-IL"/>
        </w:rPr>
        <w:tab/>
      </w:r>
      <w:proofErr w:type="gramStart"/>
      <w:r w:rsidRPr="008444A0">
        <w:rPr>
          <w:rFonts w:ascii="Consolas" w:hAnsi="Consolas" w:cs="Consolas"/>
          <w:b/>
          <w:bCs/>
          <w:color w:val="7F0055"/>
          <w:sz w:val="18"/>
          <w:szCs w:val="18"/>
          <w:lang w:bidi="he-IL"/>
        </w:rPr>
        <w:t>return</w:t>
      </w:r>
      <w:proofErr w:type="gramEnd"/>
      <w:r w:rsidRPr="008444A0">
        <w:rPr>
          <w:rFonts w:ascii="Consolas" w:hAnsi="Consolas" w:cs="Consolas"/>
          <w:color w:val="000000"/>
          <w:sz w:val="18"/>
          <w:szCs w:val="18"/>
          <w:lang w:bidi="he-IL"/>
        </w:rPr>
        <w:t xml:space="preserve"> </w:t>
      </w:r>
      <w:r w:rsidRPr="008444A0">
        <w:rPr>
          <w:rFonts w:ascii="Consolas" w:hAnsi="Consolas" w:cs="Consolas"/>
          <w:b/>
          <w:bCs/>
          <w:color w:val="7F0055"/>
          <w:sz w:val="18"/>
          <w:szCs w:val="18"/>
          <w:lang w:bidi="he-IL"/>
        </w:rPr>
        <w:t>false</w:t>
      </w:r>
      <w:r w:rsidRPr="008444A0">
        <w:rPr>
          <w:rFonts w:ascii="Consolas" w:hAnsi="Consolas" w:cs="Consolas"/>
          <w:color w:val="000000"/>
          <w:sz w:val="18"/>
          <w:szCs w:val="18"/>
          <w:lang w:bidi="he-IL"/>
        </w:rPr>
        <w:t>;</w:t>
      </w:r>
    </w:p>
    <w:p w:rsidR="00F47B4B" w:rsidRPr="008444A0" w:rsidRDefault="00F47B4B" w:rsidP="00F47B4B">
      <w:pPr>
        <w:shd w:val="clear" w:color="auto" w:fill="DAEEF3" w:themeFill="accent5" w:themeFillTint="33"/>
        <w:tabs>
          <w:tab w:val="clear" w:pos="720"/>
          <w:tab w:val="clear" w:pos="1152"/>
        </w:tabs>
        <w:autoSpaceDE w:val="0"/>
        <w:autoSpaceDN w:val="0"/>
        <w:adjustRightInd w:val="0"/>
        <w:spacing w:before="0" w:line="240" w:lineRule="auto"/>
        <w:ind w:left="720"/>
        <w:rPr>
          <w:rFonts w:ascii="Consolas" w:hAnsi="Consolas" w:cs="Consolas"/>
          <w:sz w:val="18"/>
          <w:szCs w:val="18"/>
          <w:lang w:bidi="he-IL"/>
        </w:rPr>
      </w:pPr>
      <w:r w:rsidRPr="008444A0">
        <w:rPr>
          <w:rFonts w:ascii="Consolas" w:hAnsi="Consolas" w:cs="Consolas"/>
          <w:color w:val="000000"/>
          <w:sz w:val="18"/>
          <w:szCs w:val="18"/>
          <w:lang w:bidi="he-IL"/>
        </w:rPr>
        <w:t>});</w:t>
      </w:r>
    </w:p>
    <w:p w:rsidR="00F47B4B" w:rsidRPr="008444A0" w:rsidRDefault="00F47B4B" w:rsidP="00F47B4B">
      <w:pPr>
        <w:shd w:val="clear" w:color="auto" w:fill="DAEEF3" w:themeFill="accent5" w:themeFillTint="33"/>
        <w:tabs>
          <w:tab w:val="clear" w:pos="720"/>
          <w:tab w:val="clear" w:pos="1152"/>
        </w:tabs>
        <w:autoSpaceDE w:val="0"/>
        <w:autoSpaceDN w:val="0"/>
        <w:adjustRightInd w:val="0"/>
        <w:spacing w:before="0" w:line="240" w:lineRule="auto"/>
        <w:ind w:left="720"/>
        <w:rPr>
          <w:rFonts w:ascii="Consolas" w:hAnsi="Consolas" w:cs="Consolas"/>
          <w:sz w:val="18"/>
          <w:szCs w:val="18"/>
          <w:lang w:bidi="he-IL"/>
        </w:rPr>
      </w:pPr>
    </w:p>
    <w:p w:rsidR="00F47B4B" w:rsidRPr="008444A0" w:rsidRDefault="00F47B4B" w:rsidP="00F47B4B">
      <w:pPr>
        <w:shd w:val="clear" w:color="auto" w:fill="DAEEF3" w:themeFill="accent5" w:themeFillTint="33"/>
        <w:tabs>
          <w:tab w:val="clear" w:pos="720"/>
          <w:tab w:val="clear" w:pos="1152"/>
        </w:tabs>
        <w:autoSpaceDE w:val="0"/>
        <w:autoSpaceDN w:val="0"/>
        <w:adjustRightInd w:val="0"/>
        <w:spacing w:before="0" w:line="240" w:lineRule="auto"/>
        <w:ind w:left="720"/>
        <w:rPr>
          <w:rFonts w:ascii="Consolas" w:hAnsi="Consolas" w:cs="Consolas"/>
          <w:sz w:val="18"/>
          <w:szCs w:val="18"/>
          <w:lang w:bidi="he-IL"/>
        </w:rPr>
      </w:pPr>
      <w:proofErr w:type="gramStart"/>
      <w:r w:rsidRPr="008444A0">
        <w:rPr>
          <w:rFonts w:ascii="Consolas" w:hAnsi="Consolas" w:cs="Consolas"/>
          <w:b/>
          <w:bCs/>
          <w:color w:val="7F0055"/>
          <w:sz w:val="18"/>
          <w:szCs w:val="18"/>
          <w:lang w:bidi="he-IL"/>
        </w:rPr>
        <w:t>function</w:t>
      </w:r>
      <w:proofErr w:type="gramEnd"/>
      <w:r w:rsidRPr="008444A0">
        <w:rPr>
          <w:rFonts w:ascii="Consolas" w:hAnsi="Consolas" w:cs="Consolas"/>
          <w:color w:val="000000"/>
          <w:sz w:val="18"/>
          <w:szCs w:val="18"/>
          <w:lang w:bidi="he-IL"/>
        </w:rPr>
        <w:t xml:space="preserve"> </w:t>
      </w:r>
      <w:proofErr w:type="spellStart"/>
      <w:r w:rsidRPr="008444A0">
        <w:rPr>
          <w:rFonts w:ascii="Consolas" w:hAnsi="Consolas" w:cs="Consolas"/>
          <w:color w:val="000000"/>
          <w:sz w:val="18"/>
          <w:szCs w:val="18"/>
          <w:lang w:bidi="he-IL"/>
        </w:rPr>
        <w:t>sendReq</w:t>
      </w:r>
      <w:proofErr w:type="spellEnd"/>
      <w:r w:rsidRPr="008444A0">
        <w:rPr>
          <w:rFonts w:ascii="Consolas" w:hAnsi="Consolas" w:cs="Consolas"/>
          <w:color w:val="000000"/>
          <w:sz w:val="18"/>
          <w:szCs w:val="18"/>
          <w:lang w:bidi="he-IL"/>
        </w:rPr>
        <w:t>(row) {</w:t>
      </w:r>
    </w:p>
    <w:p w:rsidR="00F47B4B" w:rsidRPr="008444A0" w:rsidRDefault="00F47B4B" w:rsidP="00F47B4B">
      <w:pPr>
        <w:shd w:val="clear" w:color="auto" w:fill="DAEEF3" w:themeFill="accent5" w:themeFillTint="33"/>
        <w:tabs>
          <w:tab w:val="clear" w:pos="720"/>
          <w:tab w:val="clear" w:pos="1152"/>
        </w:tabs>
        <w:autoSpaceDE w:val="0"/>
        <w:autoSpaceDN w:val="0"/>
        <w:adjustRightInd w:val="0"/>
        <w:spacing w:before="0" w:line="240" w:lineRule="auto"/>
        <w:ind w:left="720"/>
        <w:rPr>
          <w:rFonts w:ascii="Consolas" w:hAnsi="Consolas" w:cs="Consolas"/>
          <w:sz w:val="18"/>
          <w:szCs w:val="18"/>
          <w:lang w:bidi="he-IL"/>
        </w:rPr>
      </w:pPr>
      <w:r w:rsidRPr="008444A0">
        <w:rPr>
          <w:rFonts w:ascii="Consolas" w:hAnsi="Consolas" w:cs="Consolas"/>
          <w:color w:val="000000"/>
          <w:sz w:val="18"/>
          <w:szCs w:val="18"/>
          <w:lang w:bidi="he-IL"/>
        </w:rPr>
        <w:tab/>
      </w:r>
      <w:proofErr w:type="gramStart"/>
      <w:r w:rsidRPr="008444A0">
        <w:rPr>
          <w:rFonts w:ascii="Consolas" w:hAnsi="Consolas" w:cs="Consolas"/>
          <w:color w:val="000000"/>
          <w:sz w:val="18"/>
          <w:szCs w:val="18"/>
          <w:lang w:bidi="he-IL"/>
        </w:rPr>
        <w:t>publish(</w:t>
      </w:r>
      <w:proofErr w:type="gramEnd"/>
      <w:r w:rsidRPr="008444A0">
        <w:rPr>
          <w:rFonts w:ascii="Consolas" w:hAnsi="Consolas" w:cs="Consolas"/>
          <w:color w:val="2A00FF"/>
          <w:sz w:val="18"/>
          <w:szCs w:val="18"/>
          <w:lang w:bidi="he-IL"/>
        </w:rPr>
        <w:t>"</w:t>
      </w:r>
      <w:proofErr w:type="spellStart"/>
      <w:r w:rsidRPr="008444A0">
        <w:rPr>
          <w:rFonts w:ascii="Consolas" w:hAnsi="Consolas" w:cs="Consolas"/>
          <w:color w:val="2A00FF"/>
          <w:sz w:val="18"/>
          <w:szCs w:val="18"/>
          <w:lang w:bidi="he-IL"/>
        </w:rPr>
        <w:t>urlSubscriber_contextURL</w:t>
      </w:r>
      <w:proofErr w:type="spellEnd"/>
      <w:r w:rsidRPr="008444A0">
        <w:rPr>
          <w:rFonts w:ascii="Consolas" w:hAnsi="Consolas" w:cs="Consolas"/>
          <w:color w:val="2A00FF"/>
          <w:sz w:val="18"/>
          <w:szCs w:val="18"/>
          <w:lang w:bidi="he-IL"/>
        </w:rPr>
        <w:t>"</w:t>
      </w:r>
      <w:r w:rsidRPr="008444A0">
        <w:rPr>
          <w:rFonts w:ascii="Consolas" w:hAnsi="Consolas" w:cs="Consolas"/>
          <w:color w:val="000000"/>
          <w:sz w:val="18"/>
          <w:szCs w:val="18"/>
          <w:lang w:bidi="he-IL"/>
        </w:rPr>
        <w:t>, row);</w:t>
      </w:r>
    </w:p>
    <w:p w:rsidR="00F47B4B" w:rsidRPr="008444A0" w:rsidRDefault="00F47B4B" w:rsidP="00F47B4B">
      <w:pPr>
        <w:shd w:val="clear" w:color="auto" w:fill="DAEEF3" w:themeFill="accent5" w:themeFillTint="33"/>
        <w:tabs>
          <w:tab w:val="clear" w:pos="720"/>
          <w:tab w:val="clear" w:pos="1152"/>
        </w:tabs>
        <w:autoSpaceDE w:val="0"/>
        <w:autoSpaceDN w:val="0"/>
        <w:adjustRightInd w:val="0"/>
        <w:spacing w:before="0" w:line="240" w:lineRule="auto"/>
        <w:ind w:left="720"/>
        <w:rPr>
          <w:rFonts w:ascii="Consolas" w:hAnsi="Consolas" w:cs="Consolas"/>
          <w:sz w:val="18"/>
          <w:szCs w:val="18"/>
          <w:lang w:bidi="he-IL"/>
        </w:rPr>
      </w:pPr>
      <w:r w:rsidRPr="008444A0">
        <w:rPr>
          <w:rFonts w:ascii="Consolas" w:hAnsi="Consolas" w:cs="Consolas"/>
          <w:color w:val="000000"/>
          <w:sz w:val="18"/>
          <w:szCs w:val="18"/>
          <w:lang w:bidi="he-IL"/>
        </w:rPr>
        <w:t>}</w:t>
      </w:r>
    </w:p>
    <w:p w:rsidR="00F47B4B" w:rsidRPr="008444A0" w:rsidRDefault="00F47B4B" w:rsidP="00F47B4B">
      <w:pPr>
        <w:shd w:val="clear" w:color="auto" w:fill="DAEEF3" w:themeFill="accent5" w:themeFillTint="33"/>
        <w:tabs>
          <w:tab w:val="clear" w:pos="720"/>
          <w:tab w:val="clear" w:pos="1152"/>
        </w:tabs>
        <w:autoSpaceDE w:val="0"/>
        <w:autoSpaceDN w:val="0"/>
        <w:adjustRightInd w:val="0"/>
        <w:spacing w:before="0" w:line="240" w:lineRule="auto"/>
        <w:ind w:left="720"/>
        <w:rPr>
          <w:rFonts w:ascii="Consolas" w:hAnsi="Consolas" w:cs="Consolas"/>
          <w:sz w:val="18"/>
          <w:szCs w:val="18"/>
          <w:lang w:bidi="he-IL"/>
        </w:rPr>
      </w:pPr>
    </w:p>
    <w:p w:rsidR="00F47B4B" w:rsidRPr="008444A0" w:rsidRDefault="00F47B4B" w:rsidP="00F47B4B">
      <w:pPr>
        <w:shd w:val="clear" w:color="auto" w:fill="DAEEF3" w:themeFill="accent5" w:themeFillTint="33"/>
        <w:tabs>
          <w:tab w:val="clear" w:pos="720"/>
          <w:tab w:val="clear" w:pos="1152"/>
        </w:tabs>
        <w:autoSpaceDE w:val="0"/>
        <w:autoSpaceDN w:val="0"/>
        <w:adjustRightInd w:val="0"/>
        <w:spacing w:before="0" w:line="240" w:lineRule="auto"/>
        <w:ind w:left="720"/>
        <w:rPr>
          <w:rFonts w:ascii="Consolas" w:hAnsi="Consolas" w:cs="Consolas"/>
          <w:sz w:val="18"/>
          <w:szCs w:val="18"/>
          <w:lang w:bidi="he-IL"/>
        </w:rPr>
      </w:pPr>
      <w:r w:rsidRPr="008444A0">
        <w:rPr>
          <w:rFonts w:ascii="Consolas" w:hAnsi="Consolas" w:cs="Consolas"/>
          <w:color w:val="3F7F5F"/>
          <w:sz w:val="18"/>
          <w:szCs w:val="18"/>
          <w:lang w:bidi="he-IL"/>
        </w:rPr>
        <w:t>/*</w:t>
      </w:r>
    </w:p>
    <w:p w:rsidR="00F47B4B" w:rsidRPr="008444A0" w:rsidRDefault="00F47B4B" w:rsidP="00F47B4B">
      <w:pPr>
        <w:shd w:val="clear" w:color="auto" w:fill="DAEEF3" w:themeFill="accent5" w:themeFillTint="33"/>
        <w:tabs>
          <w:tab w:val="clear" w:pos="720"/>
          <w:tab w:val="clear" w:pos="1152"/>
        </w:tabs>
        <w:autoSpaceDE w:val="0"/>
        <w:autoSpaceDN w:val="0"/>
        <w:adjustRightInd w:val="0"/>
        <w:spacing w:before="0" w:line="240" w:lineRule="auto"/>
        <w:ind w:left="720"/>
        <w:rPr>
          <w:rFonts w:ascii="Consolas" w:hAnsi="Consolas" w:cs="Consolas"/>
          <w:sz w:val="18"/>
          <w:szCs w:val="18"/>
          <w:lang w:bidi="he-IL"/>
        </w:rPr>
      </w:pPr>
      <w:r w:rsidRPr="008444A0">
        <w:rPr>
          <w:rFonts w:ascii="Consolas" w:hAnsi="Consolas" w:cs="Consolas"/>
          <w:color w:val="3F7F5F"/>
          <w:sz w:val="18"/>
          <w:szCs w:val="18"/>
          <w:lang w:bidi="he-IL"/>
        </w:rPr>
        <w:t xml:space="preserve"> * Used for publishing via sap-context feature</w:t>
      </w:r>
    </w:p>
    <w:p w:rsidR="00F47B4B" w:rsidRPr="008444A0" w:rsidRDefault="00F47B4B" w:rsidP="00F47B4B">
      <w:pPr>
        <w:shd w:val="clear" w:color="auto" w:fill="DAEEF3" w:themeFill="accent5" w:themeFillTint="33"/>
        <w:tabs>
          <w:tab w:val="clear" w:pos="720"/>
          <w:tab w:val="clear" w:pos="1152"/>
        </w:tabs>
        <w:autoSpaceDE w:val="0"/>
        <w:autoSpaceDN w:val="0"/>
        <w:adjustRightInd w:val="0"/>
        <w:spacing w:before="0" w:line="240" w:lineRule="auto"/>
        <w:ind w:left="720"/>
        <w:rPr>
          <w:rFonts w:ascii="Consolas" w:hAnsi="Consolas" w:cs="Consolas"/>
          <w:sz w:val="18"/>
          <w:szCs w:val="18"/>
          <w:lang w:bidi="he-IL"/>
        </w:rPr>
      </w:pPr>
      <w:r w:rsidRPr="008444A0">
        <w:rPr>
          <w:rFonts w:ascii="Consolas" w:hAnsi="Consolas" w:cs="Consolas"/>
          <w:color w:val="3F7F5F"/>
          <w:sz w:val="18"/>
          <w:szCs w:val="18"/>
          <w:lang w:bidi="he-IL"/>
        </w:rPr>
        <w:t xml:space="preserve"> */</w:t>
      </w:r>
    </w:p>
    <w:p w:rsidR="00F47B4B" w:rsidRPr="008444A0" w:rsidRDefault="00F47B4B" w:rsidP="00F47B4B">
      <w:pPr>
        <w:shd w:val="clear" w:color="auto" w:fill="DAEEF3" w:themeFill="accent5" w:themeFillTint="33"/>
        <w:tabs>
          <w:tab w:val="clear" w:pos="720"/>
          <w:tab w:val="clear" w:pos="1152"/>
        </w:tabs>
        <w:autoSpaceDE w:val="0"/>
        <w:autoSpaceDN w:val="0"/>
        <w:adjustRightInd w:val="0"/>
        <w:spacing w:before="0" w:line="240" w:lineRule="auto"/>
        <w:ind w:left="720"/>
        <w:rPr>
          <w:rFonts w:ascii="Consolas" w:hAnsi="Consolas" w:cs="Consolas"/>
          <w:sz w:val="18"/>
          <w:szCs w:val="18"/>
          <w:lang w:bidi="he-IL"/>
        </w:rPr>
      </w:pPr>
      <w:proofErr w:type="gramStart"/>
      <w:r w:rsidRPr="008444A0">
        <w:rPr>
          <w:rFonts w:ascii="Consolas" w:hAnsi="Consolas" w:cs="Consolas"/>
          <w:b/>
          <w:bCs/>
          <w:color w:val="7F0055"/>
          <w:sz w:val="18"/>
          <w:szCs w:val="18"/>
          <w:lang w:bidi="he-IL"/>
        </w:rPr>
        <w:t>function</w:t>
      </w:r>
      <w:proofErr w:type="gramEnd"/>
      <w:r w:rsidRPr="008444A0">
        <w:rPr>
          <w:rFonts w:ascii="Consolas" w:hAnsi="Consolas" w:cs="Consolas"/>
          <w:color w:val="000000"/>
          <w:sz w:val="18"/>
          <w:szCs w:val="18"/>
          <w:lang w:bidi="he-IL"/>
        </w:rPr>
        <w:t xml:space="preserve"> publish(key, </w:t>
      </w:r>
      <w:proofErr w:type="spellStart"/>
      <w:r w:rsidRPr="008444A0">
        <w:rPr>
          <w:rFonts w:ascii="Consolas" w:hAnsi="Consolas" w:cs="Consolas"/>
          <w:color w:val="000000"/>
          <w:sz w:val="18"/>
          <w:szCs w:val="18"/>
          <w:lang w:bidi="he-IL"/>
        </w:rPr>
        <w:t>val</w:t>
      </w:r>
      <w:proofErr w:type="spellEnd"/>
      <w:r w:rsidRPr="008444A0">
        <w:rPr>
          <w:rFonts w:ascii="Consolas" w:hAnsi="Consolas" w:cs="Consolas"/>
          <w:color w:val="000000"/>
          <w:sz w:val="18"/>
          <w:szCs w:val="18"/>
          <w:lang w:bidi="he-IL"/>
        </w:rPr>
        <w:t>) {</w:t>
      </w:r>
    </w:p>
    <w:p w:rsidR="00F47B4B" w:rsidRPr="008444A0" w:rsidRDefault="00F47B4B" w:rsidP="00F47B4B">
      <w:pPr>
        <w:shd w:val="clear" w:color="auto" w:fill="DAEEF3" w:themeFill="accent5" w:themeFillTint="33"/>
        <w:tabs>
          <w:tab w:val="clear" w:pos="720"/>
          <w:tab w:val="clear" w:pos="1152"/>
        </w:tabs>
        <w:autoSpaceDE w:val="0"/>
        <w:autoSpaceDN w:val="0"/>
        <w:adjustRightInd w:val="0"/>
        <w:spacing w:before="0" w:line="240" w:lineRule="auto"/>
        <w:ind w:left="720"/>
        <w:rPr>
          <w:rFonts w:ascii="Consolas" w:hAnsi="Consolas" w:cs="Consolas"/>
          <w:sz w:val="18"/>
          <w:szCs w:val="18"/>
          <w:lang w:bidi="he-IL"/>
        </w:rPr>
      </w:pPr>
    </w:p>
    <w:p w:rsidR="00F47B4B" w:rsidRPr="008444A0" w:rsidRDefault="00F47B4B" w:rsidP="00F47B4B">
      <w:pPr>
        <w:shd w:val="clear" w:color="auto" w:fill="DAEEF3" w:themeFill="accent5" w:themeFillTint="33"/>
        <w:tabs>
          <w:tab w:val="clear" w:pos="720"/>
          <w:tab w:val="clear" w:pos="1152"/>
        </w:tabs>
        <w:autoSpaceDE w:val="0"/>
        <w:autoSpaceDN w:val="0"/>
        <w:adjustRightInd w:val="0"/>
        <w:spacing w:before="0" w:line="240" w:lineRule="auto"/>
        <w:ind w:left="720"/>
        <w:rPr>
          <w:rFonts w:ascii="Consolas" w:hAnsi="Consolas" w:cs="Consolas"/>
          <w:sz w:val="18"/>
          <w:szCs w:val="18"/>
          <w:lang w:bidi="he-IL"/>
        </w:rPr>
      </w:pPr>
      <w:r w:rsidRPr="008444A0">
        <w:rPr>
          <w:rFonts w:ascii="Consolas" w:hAnsi="Consolas" w:cs="Consolas"/>
          <w:color w:val="000000"/>
          <w:sz w:val="18"/>
          <w:szCs w:val="18"/>
          <w:lang w:bidi="he-IL"/>
        </w:rPr>
        <w:tab/>
      </w:r>
      <w:proofErr w:type="spellStart"/>
      <w:proofErr w:type="gramStart"/>
      <w:r w:rsidRPr="008444A0">
        <w:rPr>
          <w:rFonts w:ascii="Consolas" w:hAnsi="Consolas" w:cs="Consolas"/>
          <w:color w:val="000000"/>
          <w:sz w:val="18"/>
          <w:szCs w:val="18"/>
          <w:lang w:bidi="he-IL"/>
        </w:rPr>
        <w:t>gadgets.sapcontext.publish</w:t>
      </w:r>
      <w:proofErr w:type="spellEnd"/>
      <w:r w:rsidRPr="008444A0">
        <w:rPr>
          <w:rFonts w:ascii="Consolas" w:hAnsi="Consolas" w:cs="Consolas"/>
          <w:color w:val="000000"/>
          <w:sz w:val="18"/>
          <w:szCs w:val="18"/>
          <w:lang w:bidi="he-IL"/>
        </w:rPr>
        <w:t>(</w:t>
      </w:r>
      <w:proofErr w:type="gramEnd"/>
      <w:r w:rsidRPr="008444A0">
        <w:rPr>
          <w:rFonts w:ascii="Consolas" w:hAnsi="Consolas" w:cs="Consolas"/>
          <w:color w:val="000000"/>
          <w:sz w:val="18"/>
          <w:szCs w:val="18"/>
          <w:lang w:bidi="he-IL"/>
        </w:rPr>
        <w:t xml:space="preserve">key, </w:t>
      </w:r>
      <w:proofErr w:type="spellStart"/>
      <w:r w:rsidRPr="008444A0">
        <w:rPr>
          <w:rFonts w:ascii="Consolas" w:hAnsi="Consolas" w:cs="Consolas"/>
          <w:color w:val="000000"/>
          <w:sz w:val="18"/>
          <w:szCs w:val="18"/>
          <w:lang w:bidi="he-IL"/>
        </w:rPr>
        <w:t>val</w:t>
      </w:r>
      <w:proofErr w:type="spellEnd"/>
      <w:r w:rsidRPr="008444A0">
        <w:rPr>
          <w:rFonts w:ascii="Consolas" w:hAnsi="Consolas" w:cs="Consolas"/>
          <w:color w:val="000000"/>
          <w:sz w:val="18"/>
          <w:szCs w:val="18"/>
          <w:lang w:bidi="he-IL"/>
        </w:rPr>
        <w:t>);</w:t>
      </w:r>
    </w:p>
    <w:p w:rsidR="008444A0" w:rsidRDefault="00F47B4B" w:rsidP="00F47B4B">
      <w:pPr>
        <w:shd w:val="clear" w:color="auto" w:fill="DAEEF3" w:themeFill="accent5" w:themeFillTint="33"/>
        <w:ind w:left="720"/>
      </w:pPr>
      <w:r w:rsidRPr="008444A0">
        <w:rPr>
          <w:rFonts w:ascii="Consolas" w:hAnsi="Consolas" w:cs="Consolas"/>
          <w:color w:val="000000"/>
          <w:sz w:val="18"/>
          <w:szCs w:val="18"/>
          <w:lang w:bidi="he-IL"/>
        </w:rPr>
        <w:t>}</w:t>
      </w:r>
    </w:p>
    <w:p w:rsidR="00205D63" w:rsidRPr="00C24E68" w:rsidRDefault="00205D63" w:rsidP="00205D63">
      <w:pPr>
        <w:pStyle w:val="ListContinue"/>
        <w:rPr>
          <w:szCs w:val="26"/>
        </w:rPr>
      </w:pPr>
      <w:r w:rsidRPr="00C24E68">
        <w:lastRenderedPageBreak/>
        <w:t xml:space="preserve">Here, you attach a call to the </w:t>
      </w:r>
      <w:proofErr w:type="spellStart"/>
      <w:r w:rsidRPr="00C24E68">
        <w:rPr>
          <w:rFonts w:ascii="Courier New" w:hAnsi="Courier New" w:cs="Courier New"/>
          <w:szCs w:val="26"/>
        </w:rPr>
        <w:t>sendReq</w:t>
      </w:r>
      <w:proofErr w:type="spellEnd"/>
      <w:r w:rsidRPr="00C24E68">
        <w:rPr>
          <w:szCs w:val="26"/>
        </w:rPr>
        <w:t xml:space="preserve"> function</w:t>
      </w:r>
      <w:r w:rsidRPr="00C24E68">
        <w:t xml:space="preserve"> in the </w:t>
      </w:r>
      <w:r w:rsidRPr="00C24E68">
        <w:rPr>
          <w:i/>
        </w:rPr>
        <w:t>click</w:t>
      </w:r>
      <w:r w:rsidRPr="00C24E68">
        <w:t xml:space="preserve"> event. The </w:t>
      </w:r>
      <w:proofErr w:type="spellStart"/>
      <w:r w:rsidRPr="00C24E68">
        <w:rPr>
          <w:rFonts w:ascii="Courier New" w:hAnsi="Courier New" w:cs="Courier New"/>
        </w:rPr>
        <w:t>sendReq</w:t>
      </w:r>
      <w:proofErr w:type="spellEnd"/>
      <w:r w:rsidRPr="00C24E68">
        <w:t xml:space="preserve"> function </w:t>
      </w:r>
      <w:r w:rsidRPr="00C24E68">
        <w:rPr>
          <w:szCs w:val="26"/>
        </w:rPr>
        <w:t xml:space="preserve">uses a helper function that publishes a key-value pair to the site context using the </w:t>
      </w:r>
      <w:proofErr w:type="spellStart"/>
      <w:r w:rsidRPr="00C24E68">
        <w:rPr>
          <w:rFonts w:ascii="Courier New" w:hAnsi="Courier New" w:cs="Courier New"/>
          <w:szCs w:val="26"/>
        </w:rPr>
        <w:t>gadgets.sapcontext.publish</w:t>
      </w:r>
      <w:proofErr w:type="spellEnd"/>
      <w:r w:rsidRPr="00C24E68">
        <w:rPr>
          <w:szCs w:val="26"/>
        </w:rPr>
        <w:t xml:space="preserve"> method. </w:t>
      </w:r>
      <w:r w:rsidR="00484C67">
        <w:rPr>
          <w:szCs w:val="26"/>
        </w:rPr>
        <w:br/>
      </w:r>
      <w:r w:rsidRPr="00C24E68">
        <w:rPr>
          <w:szCs w:val="26"/>
        </w:rPr>
        <w:t xml:space="preserve">As soon as the site context is updated with the key-value pair, all subscribed widgets (in this case, the </w:t>
      </w:r>
      <w:r w:rsidR="00C24E68" w:rsidRPr="00C24E68">
        <w:rPr>
          <w:i/>
          <w:szCs w:val="26"/>
        </w:rPr>
        <w:t>Venue Map</w:t>
      </w:r>
      <w:r w:rsidRPr="00C24E68">
        <w:rPr>
          <w:i/>
          <w:szCs w:val="26"/>
        </w:rPr>
        <w:t xml:space="preserve"> </w:t>
      </w:r>
      <w:r w:rsidRPr="00C24E68">
        <w:rPr>
          <w:szCs w:val="26"/>
        </w:rPr>
        <w:t>widget) get the updated context using their callback function (set at the time of subscription).</w:t>
      </w:r>
    </w:p>
    <w:p w:rsidR="00315DEE" w:rsidRPr="00C24E68" w:rsidRDefault="00315DEE" w:rsidP="00205D63">
      <w:pPr>
        <w:pStyle w:val="ListContinue"/>
        <w:rPr>
          <w:szCs w:val="26"/>
        </w:rPr>
      </w:pPr>
    </w:p>
    <w:p w:rsidR="00315DEE" w:rsidRPr="00C24E68" w:rsidRDefault="00315DEE" w:rsidP="00315DEE">
      <w:pPr>
        <w:rPr>
          <w:b/>
          <w:bCs/>
        </w:rPr>
      </w:pPr>
      <w:r w:rsidRPr="00C24E68">
        <w:rPr>
          <w:b/>
          <w:bCs/>
        </w:rPr>
        <w:t>Create a new HTML file</w:t>
      </w:r>
    </w:p>
    <w:p w:rsidR="00D37D84" w:rsidRPr="00C24E68" w:rsidRDefault="00D37D84" w:rsidP="00D37D84">
      <w:pPr>
        <w:pStyle w:val="ListParagraph"/>
        <w:numPr>
          <w:ilvl w:val="1"/>
          <w:numId w:val="2"/>
        </w:numPr>
        <w:tabs>
          <w:tab w:val="clear" w:pos="720"/>
          <w:tab w:val="clear" w:pos="1152"/>
        </w:tabs>
        <w:contextualSpacing w:val="0"/>
        <w:rPr>
          <w:rFonts w:cs="Arial"/>
          <w:vanish/>
          <w:lang w:eastAsia="ja-JP"/>
        </w:rPr>
      </w:pPr>
    </w:p>
    <w:p w:rsidR="00D37D84" w:rsidRPr="00C24E68" w:rsidRDefault="00D37D84" w:rsidP="00D37D84">
      <w:pPr>
        <w:pStyle w:val="ListParagraph"/>
        <w:numPr>
          <w:ilvl w:val="1"/>
          <w:numId w:val="2"/>
        </w:numPr>
        <w:tabs>
          <w:tab w:val="clear" w:pos="720"/>
          <w:tab w:val="clear" w:pos="1152"/>
        </w:tabs>
        <w:contextualSpacing w:val="0"/>
        <w:rPr>
          <w:rFonts w:cs="Arial"/>
          <w:vanish/>
          <w:lang w:eastAsia="ja-JP"/>
        </w:rPr>
      </w:pPr>
    </w:p>
    <w:p w:rsidR="00D37D84" w:rsidRPr="00C24E68" w:rsidRDefault="00D37D84" w:rsidP="00D37D84">
      <w:pPr>
        <w:pStyle w:val="ListParagraph"/>
        <w:numPr>
          <w:ilvl w:val="1"/>
          <w:numId w:val="2"/>
        </w:numPr>
        <w:tabs>
          <w:tab w:val="clear" w:pos="720"/>
          <w:tab w:val="clear" w:pos="1152"/>
        </w:tabs>
        <w:contextualSpacing w:val="0"/>
        <w:rPr>
          <w:rFonts w:cs="Arial"/>
          <w:vanish/>
          <w:lang w:eastAsia="ja-JP"/>
        </w:rPr>
      </w:pPr>
    </w:p>
    <w:p w:rsidR="00D37D84" w:rsidRPr="00C24E68" w:rsidRDefault="00D37D84" w:rsidP="00D37D84">
      <w:pPr>
        <w:pStyle w:val="ListParagraph"/>
        <w:numPr>
          <w:ilvl w:val="1"/>
          <w:numId w:val="2"/>
        </w:numPr>
        <w:tabs>
          <w:tab w:val="clear" w:pos="720"/>
          <w:tab w:val="clear" w:pos="1152"/>
        </w:tabs>
        <w:contextualSpacing w:val="0"/>
        <w:rPr>
          <w:rFonts w:cs="Arial"/>
          <w:vanish/>
          <w:lang w:eastAsia="ja-JP"/>
        </w:rPr>
      </w:pPr>
    </w:p>
    <w:p w:rsidR="00315DEE" w:rsidRPr="00C24E68" w:rsidRDefault="00315DEE" w:rsidP="00185D77">
      <w:pPr>
        <w:pStyle w:val="ListNumber"/>
        <w:rPr>
          <w:lang w:val="en-US"/>
        </w:rPr>
      </w:pPr>
      <w:r w:rsidRPr="00C24E68">
        <w:rPr>
          <w:lang w:val="en-US"/>
        </w:rPr>
        <w:t>Create a new</w:t>
      </w:r>
      <w:r w:rsidR="00185D77">
        <w:rPr>
          <w:lang w:val="en-US"/>
        </w:rPr>
        <w:t xml:space="preserve"> file (</w:t>
      </w:r>
      <w:r w:rsidRPr="00C24E68">
        <w:rPr>
          <w:lang w:val="en-US"/>
        </w:rPr>
        <w:t>HTML file</w:t>
      </w:r>
      <w:r w:rsidR="00185D77">
        <w:rPr>
          <w:lang w:val="en-US"/>
        </w:rPr>
        <w:t>)</w:t>
      </w:r>
      <w:r w:rsidRPr="00C24E68">
        <w:rPr>
          <w:lang w:val="en-US"/>
        </w:rPr>
        <w:t xml:space="preserve"> in the </w:t>
      </w:r>
      <w:r w:rsidRPr="00E84705">
        <w:rPr>
          <w:rFonts w:ascii="Courier New" w:hAnsi="Courier New" w:cs="Courier New"/>
          <w:lang w:val="en-US"/>
        </w:rPr>
        <w:t>pub</w:t>
      </w:r>
      <w:r w:rsidRPr="00C24E68">
        <w:rPr>
          <w:lang w:val="en-US"/>
        </w:rPr>
        <w:t xml:space="preserve"> folder, and name it </w:t>
      </w:r>
      <w:r w:rsidRPr="00C24E68">
        <w:rPr>
          <w:rStyle w:val="UserInput"/>
        </w:rPr>
        <w:t>pub.html</w:t>
      </w:r>
      <w:r w:rsidRPr="00C24E68">
        <w:rPr>
          <w:lang w:val="en-US"/>
        </w:rPr>
        <w:t>.</w:t>
      </w:r>
    </w:p>
    <w:p w:rsidR="00484C67" w:rsidRDefault="00315DEE" w:rsidP="00484C67">
      <w:pPr>
        <w:pStyle w:val="ListNumber"/>
        <w:rPr>
          <w:lang w:val="en-US"/>
        </w:rPr>
      </w:pPr>
      <w:r w:rsidRPr="00C24E68">
        <w:rPr>
          <w:lang w:val="en-US"/>
        </w:rPr>
        <w:tab/>
        <w:t>Insert the following markup into the HMTL</w:t>
      </w:r>
      <w:r w:rsidR="00E84705">
        <w:rPr>
          <w:lang w:val="en-US"/>
        </w:rPr>
        <w:t xml:space="preserve"> file</w:t>
      </w:r>
      <w:r w:rsidR="00484C67">
        <w:rPr>
          <w:lang w:val="en-US"/>
        </w:rPr>
        <w:t>:</w:t>
      </w:r>
      <w:r w:rsidR="00484C67">
        <w:rPr>
          <w:lang w:val="en-US"/>
        </w:rPr>
        <w:br/>
      </w:r>
    </w:p>
    <w:p w:rsidR="00484C67" w:rsidRPr="00484C67" w:rsidRDefault="00484C67" w:rsidP="00484C67">
      <w:pPr>
        <w:pStyle w:val="ListParagraph"/>
        <w:numPr>
          <w:ilvl w:val="0"/>
          <w:numId w:val="7"/>
        </w:numPr>
        <w:shd w:val="clear" w:color="auto" w:fill="DAEEF3" w:themeFill="accent5"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484C67">
        <w:rPr>
          <w:rFonts w:ascii="Consolas" w:hAnsi="Consolas" w:cs="Consolas"/>
          <w:color w:val="008080"/>
          <w:szCs w:val="20"/>
          <w:lang w:bidi="he-IL"/>
        </w:rPr>
        <w:t>&lt;</w:t>
      </w:r>
      <w:r w:rsidRPr="00484C67">
        <w:rPr>
          <w:rFonts w:ascii="Consolas" w:hAnsi="Consolas" w:cs="Consolas"/>
          <w:color w:val="3F7F7F"/>
          <w:szCs w:val="20"/>
          <w:lang w:bidi="he-IL"/>
        </w:rPr>
        <w:t>html</w:t>
      </w:r>
      <w:r w:rsidRPr="00484C67">
        <w:rPr>
          <w:rFonts w:ascii="Consolas" w:hAnsi="Consolas" w:cs="Consolas"/>
          <w:color w:val="008080"/>
          <w:szCs w:val="20"/>
          <w:lang w:bidi="he-IL"/>
        </w:rPr>
        <w:t>&gt;</w:t>
      </w:r>
    </w:p>
    <w:p w:rsidR="00484C67" w:rsidRPr="00484C67" w:rsidRDefault="00484C67" w:rsidP="00484C67">
      <w:pPr>
        <w:pStyle w:val="ListParagraph"/>
        <w:numPr>
          <w:ilvl w:val="0"/>
          <w:numId w:val="7"/>
        </w:numPr>
        <w:shd w:val="clear" w:color="auto" w:fill="DAEEF3" w:themeFill="accent5"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484C67">
        <w:rPr>
          <w:rFonts w:ascii="Consolas" w:hAnsi="Consolas" w:cs="Consolas"/>
          <w:color w:val="000000"/>
          <w:szCs w:val="20"/>
          <w:lang w:bidi="he-IL"/>
        </w:rPr>
        <w:t xml:space="preserve">    </w:t>
      </w:r>
      <w:r w:rsidRPr="00484C67">
        <w:rPr>
          <w:rFonts w:ascii="Consolas" w:hAnsi="Consolas" w:cs="Consolas"/>
          <w:color w:val="008080"/>
          <w:szCs w:val="20"/>
          <w:lang w:bidi="he-IL"/>
        </w:rPr>
        <w:t>&lt;</w:t>
      </w:r>
      <w:r w:rsidRPr="00484C67">
        <w:rPr>
          <w:rFonts w:ascii="Consolas" w:hAnsi="Consolas" w:cs="Consolas"/>
          <w:color w:val="3F7F7F"/>
          <w:szCs w:val="20"/>
          <w:lang w:bidi="he-IL"/>
        </w:rPr>
        <w:t>head</w:t>
      </w:r>
      <w:r w:rsidRPr="00484C67">
        <w:rPr>
          <w:rFonts w:ascii="Consolas" w:hAnsi="Consolas" w:cs="Consolas"/>
          <w:color w:val="008080"/>
          <w:szCs w:val="20"/>
          <w:lang w:bidi="he-IL"/>
        </w:rPr>
        <w:t>&gt;</w:t>
      </w:r>
    </w:p>
    <w:p w:rsidR="00484C67" w:rsidRPr="00484C67" w:rsidRDefault="00484C67" w:rsidP="00484C67">
      <w:pPr>
        <w:pStyle w:val="ListParagraph"/>
        <w:numPr>
          <w:ilvl w:val="0"/>
          <w:numId w:val="7"/>
        </w:numPr>
        <w:shd w:val="clear" w:color="auto" w:fill="DAEEF3" w:themeFill="accent5"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484C67">
        <w:rPr>
          <w:rFonts w:ascii="Consolas" w:hAnsi="Consolas" w:cs="Consolas"/>
          <w:color w:val="000000"/>
          <w:szCs w:val="20"/>
          <w:lang w:bidi="he-IL"/>
        </w:rPr>
        <w:t xml:space="preserve">    </w:t>
      </w:r>
      <w:r w:rsidRPr="00484C67">
        <w:rPr>
          <w:rFonts w:ascii="Consolas" w:hAnsi="Consolas" w:cs="Consolas"/>
          <w:color w:val="000000"/>
          <w:szCs w:val="20"/>
          <w:lang w:bidi="he-IL"/>
        </w:rPr>
        <w:tab/>
        <w:t xml:space="preserve"> </w:t>
      </w:r>
      <w:r w:rsidRPr="00484C67">
        <w:rPr>
          <w:rFonts w:ascii="Consolas" w:hAnsi="Consolas" w:cs="Consolas"/>
          <w:color w:val="008080"/>
          <w:szCs w:val="20"/>
          <w:lang w:bidi="he-IL"/>
        </w:rPr>
        <w:t>&lt;</w:t>
      </w:r>
      <w:r w:rsidRPr="00484C67">
        <w:rPr>
          <w:rFonts w:ascii="Consolas" w:hAnsi="Consolas" w:cs="Consolas"/>
          <w:color w:val="3F7F7F"/>
          <w:szCs w:val="20"/>
          <w:lang w:bidi="he-IL"/>
        </w:rPr>
        <w:t>link</w:t>
      </w:r>
      <w:r w:rsidRPr="00484C67">
        <w:rPr>
          <w:rFonts w:ascii="Consolas" w:hAnsi="Consolas" w:cs="Consolas"/>
          <w:szCs w:val="20"/>
          <w:lang w:bidi="he-IL"/>
        </w:rPr>
        <w:t xml:space="preserve"> </w:t>
      </w:r>
      <w:proofErr w:type="spellStart"/>
      <w:r w:rsidRPr="00484C67">
        <w:rPr>
          <w:rFonts w:ascii="Consolas" w:hAnsi="Consolas" w:cs="Consolas"/>
          <w:color w:val="7F007F"/>
          <w:szCs w:val="20"/>
          <w:lang w:bidi="he-IL"/>
        </w:rPr>
        <w:t>rel</w:t>
      </w:r>
      <w:proofErr w:type="spellEnd"/>
      <w:r w:rsidRPr="00484C67">
        <w:rPr>
          <w:rFonts w:ascii="Consolas" w:hAnsi="Consolas" w:cs="Consolas"/>
          <w:color w:val="000000"/>
          <w:szCs w:val="20"/>
          <w:lang w:bidi="he-IL"/>
        </w:rPr>
        <w:t>=</w:t>
      </w:r>
      <w:r w:rsidRPr="00484C67">
        <w:rPr>
          <w:rFonts w:ascii="Consolas" w:hAnsi="Consolas" w:cs="Consolas"/>
          <w:i/>
          <w:iCs/>
          <w:color w:val="2A00FF"/>
          <w:szCs w:val="20"/>
          <w:lang w:bidi="he-IL"/>
        </w:rPr>
        <w:t>"</w:t>
      </w:r>
      <w:proofErr w:type="spellStart"/>
      <w:r w:rsidRPr="00484C67">
        <w:rPr>
          <w:rFonts w:ascii="Consolas" w:hAnsi="Consolas" w:cs="Consolas"/>
          <w:i/>
          <w:iCs/>
          <w:color w:val="2A00FF"/>
          <w:szCs w:val="20"/>
          <w:lang w:bidi="he-IL"/>
        </w:rPr>
        <w:t>stylesheet</w:t>
      </w:r>
      <w:proofErr w:type="spellEnd"/>
      <w:r w:rsidRPr="00484C67">
        <w:rPr>
          <w:rFonts w:ascii="Consolas" w:hAnsi="Consolas" w:cs="Consolas"/>
          <w:i/>
          <w:iCs/>
          <w:color w:val="2A00FF"/>
          <w:szCs w:val="20"/>
          <w:lang w:bidi="he-IL"/>
        </w:rPr>
        <w:t>"</w:t>
      </w:r>
      <w:r w:rsidRPr="00484C67">
        <w:rPr>
          <w:rFonts w:ascii="Consolas" w:hAnsi="Consolas" w:cs="Consolas"/>
          <w:szCs w:val="20"/>
          <w:lang w:bidi="he-IL"/>
        </w:rPr>
        <w:t xml:space="preserve"> </w:t>
      </w:r>
      <w:r w:rsidRPr="00484C67">
        <w:rPr>
          <w:rFonts w:ascii="Consolas" w:hAnsi="Consolas" w:cs="Consolas"/>
          <w:color w:val="7F007F"/>
          <w:szCs w:val="20"/>
          <w:lang w:bidi="he-IL"/>
        </w:rPr>
        <w:t>type</w:t>
      </w:r>
      <w:r w:rsidRPr="00484C67">
        <w:rPr>
          <w:rFonts w:ascii="Consolas" w:hAnsi="Consolas" w:cs="Consolas"/>
          <w:color w:val="000000"/>
          <w:szCs w:val="20"/>
          <w:lang w:bidi="he-IL"/>
        </w:rPr>
        <w:t>=</w:t>
      </w:r>
      <w:r w:rsidRPr="00484C67">
        <w:rPr>
          <w:rFonts w:ascii="Consolas" w:hAnsi="Consolas" w:cs="Consolas"/>
          <w:i/>
          <w:iCs/>
          <w:color w:val="2A00FF"/>
          <w:szCs w:val="20"/>
          <w:lang w:bidi="he-IL"/>
        </w:rPr>
        <w:t>"text/</w:t>
      </w:r>
      <w:proofErr w:type="spellStart"/>
      <w:r w:rsidRPr="00484C67">
        <w:rPr>
          <w:rFonts w:ascii="Consolas" w:hAnsi="Consolas" w:cs="Consolas"/>
          <w:i/>
          <w:iCs/>
          <w:color w:val="2A00FF"/>
          <w:szCs w:val="20"/>
          <w:lang w:bidi="he-IL"/>
        </w:rPr>
        <w:t>css</w:t>
      </w:r>
      <w:proofErr w:type="spellEnd"/>
      <w:r w:rsidRPr="00484C67">
        <w:rPr>
          <w:rFonts w:ascii="Consolas" w:hAnsi="Consolas" w:cs="Consolas"/>
          <w:i/>
          <w:iCs/>
          <w:color w:val="2A00FF"/>
          <w:szCs w:val="20"/>
          <w:lang w:bidi="he-IL"/>
        </w:rPr>
        <w:t>"</w:t>
      </w:r>
      <w:r w:rsidRPr="00484C67">
        <w:rPr>
          <w:rFonts w:ascii="Consolas" w:hAnsi="Consolas" w:cs="Consolas"/>
          <w:szCs w:val="20"/>
          <w:lang w:bidi="he-IL"/>
        </w:rPr>
        <w:t xml:space="preserve"> </w:t>
      </w:r>
      <w:proofErr w:type="spellStart"/>
      <w:r w:rsidRPr="00484C67">
        <w:rPr>
          <w:rFonts w:ascii="Consolas" w:hAnsi="Consolas" w:cs="Consolas"/>
          <w:color w:val="7F007F"/>
          <w:szCs w:val="20"/>
          <w:lang w:bidi="he-IL"/>
        </w:rPr>
        <w:t>href</w:t>
      </w:r>
      <w:proofErr w:type="spellEnd"/>
      <w:r w:rsidRPr="00484C67">
        <w:rPr>
          <w:rFonts w:ascii="Consolas" w:hAnsi="Consolas" w:cs="Consolas"/>
          <w:color w:val="000000"/>
          <w:szCs w:val="20"/>
          <w:lang w:bidi="he-IL"/>
        </w:rPr>
        <w:t>=</w:t>
      </w:r>
      <w:r w:rsidRPr="00484C67">
        <w:rPr>
          <w:rFonts w:ascii="Consolas" w:hAnsi="Consolas" w:cs="Consolas"/>
          <w:i/>
          <w:iCs/>
          <w:color w:val="2A00FF"/>
          <w:szCs w:val="20"/>
          <w:lang w:bidi="he-IL"/>
        </w:rPr>
        <w:t>"pub/</w:t>
      </w:r>
      <w:proofErr w:type="spellStart"/>
      <w:r w:rsidRPr="00484C67">
        <w:rPr>
          <w:rFonts w:ascii="Consolas" w:hAnsi="Consolas" w:cs="Consolas"/>
          <w:i/>
          <w:iCs/>
          <w:color w:val="2A00FF"/>
          <w:szCs w:val="20"/>
          <w:lang w:bidi="he-IL"/>
        </w:rPr>
        <w:t>stylesheet</w:t>
      </w:r>
      <w:proofErr w:type="spellEnd"/>
      <w:r w:rsidRPr="00484C67">
        <w:rPr>
          <w:rFonts w:ascii="Consolas" w:hAnsi="Consolas" w:cs="Consolas"/>
          <w:i/>
          <w:iCs/>
          <w:color w:val="2A00FF"/>
          <w:szCs w:val="20"/>
          <w:lang w:bidi="he-IL"/>
        </w:rPr>
        <w:t>/stylesheet.css"</w:t>
      </w:r>
      <w:r w:rsidRPr="00484C67">
        <w:rPr>
          <w:rFonts w:ascii="Consolas" w:hAnsi="Consolas" w:cs="Consolas"/>
          <w:szCs w:val="20"/>
          <w:lang w:bidi="he-IL"/>
        </w:rPr>
        <w:t xml:space="preserve"> </w:t>
      </w:r>
      <w:r w:rsidRPr="00484C67">
        <w:rPr>
          <w:rFonts w:ascii="Consolas" w:hAnsi="Consolas" w:cs="Consolas"/>
          <w:color w:val="7F007F"/>
          <w:szCs w:val="20"/>
          <w:lang w:bidi="he-IL"/>
        </w:rPr>
        <w:t>media</w:t>
      </w:r>
      <w:r w:rsidRPr="00484C67">
        <w:rPr>
          <w:rFonts w:ascii="Consolas" w:hAnsi="Consolas" w:cs="Consolas"/>
          <w:color w:val="000000"/>
          <w:szCs w:val="20"/>
          <w:lang w:bidi="he-IL"/>
        </w:rPr>
        <w:t>=</w:t>
      </w:r>
      <w:r w:rsidRPr="00484C67">
        <w:rPr>
          <w:rFonts w:ascii="Consolas" w:hAnsi="Consolas" w:cs="Consolas"/>
          <w:i/>
          <w:iCs/>
          <w:color w:val="2A00FF"/>
          <w:szCs w:val="20"/>
          <w:lang w:bidi="he-IL"/>
        </w:rPr>
        <w:t>"all"</w:t>
      </w:r>
      <w:r w:rsidRPr="00484C67">
        <w:rPr>
          <w:rFonts w:ascii="Consolas" w:hAnsi="Consolas" w:cs="Consolas"/>
          <w:szCs w:val="20"/>
          <w:lang w:bidi="he-IL"/>
        </w:rPr>
        <w:t xml:space="preserve"> </w:t>
      </w:r>
      <w:r w:rsidRPr="00484C67">
        <w:rPr>
          <w:rFonts w:ascii="Consolas" w:hAnsi="Consolas" w:cs="Consolas"/>
          <w:color w:val="008080"/>
          <w:szCs w:val="20"/>
          <w:lang w:bidi="he-IL"/>
        </w:rPr>
        <w:t>/&gt;</w:t>
      </w:r>
    </w:p>
    <w:p w:rsidR="00484C67" w:rsidRPr="00484C67" w:rsidRDefault="00484C67" w:rsidP="00484C67">
      <w:pPr>
        <w:pStyle w:val="ListParagraph"/>
        <w:numPr>
          <w:ilvl w:val="0"/>
          <w:numId w:val="7"/>
        </w:numPr>
        <w:shd w:val="clear" w:color="auto" w:fill="DAEEF3" w:themeFill="accent5"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484C67">
        <w:rPr>
          <w:rFonts w:ascii="Consolas" w:hAnsi="Consolas" w:cs="Consolas"/>
          <w:color w:val="000000"/>
          <w:szCs w:val="20"/>
          <w:lang w:bidi="he-IL"/>
        </w:rPr>
        <w:t xml:space="preserve">    </w:t>
      </w:r>
      <w:r w:rsidRPr="00484C67">
        <w:rPr>
          <w:rFonts w:ascii="Consolas" w:hAnsi="Consolas" w:cs="Consolas"/>
          <w:color w:val="008080"/>
          <w:szCs w:val="20"/>
          <w:lang w:bidi="he-IL"/>
        </w:rPr>
        <w:t>&lt;/</w:t>
      </w:r>
      <w:r w:rsidRPr="00484C67">
        <w:rPr>
          <w:rFonts w:ascii="Consolas" w:hAnsi="Consolas" w:cs="Consolas"/>
          <w:color w:val="3F7F7F"/>
          <w:szCs w:val="20"/>
          <w:lang w:bidi="he-IL"/>
        </w:rPr>
        <w:t>head</w:t>
      </w:r>
      <w:r w:rsidRPr="00484C67">
        <w:rPr>
          <w:rFonts w:ascii="Consolas" w:hAnsi="Consolas" w:cs="Consolas"/>
          <w:color w:val="008080"/>
          <w:szCs w:val="20"/>
          <w:lang w:bidi="he-IL"/>
        </w:rPr>
        <w:t>&gt;</w:t>
      </w:r>
    </w:p>
    <w:p w:rsidR="00484C67" w:rsidRPr="00484C67" w:rsidRDefault="00484C67" w:rsidP="00484C67">
      <w:pPr>
        <w:pStyle w:val="ListParagraph"/>
        <w:numPr>
          <w:ilvl w:val="0"/>
          <w:numId w:val="7"/>
        </w:numPr>
        <w:shd w:val="clear" w:color="auto" w:fill="DAEEF3" w:themeFill="accent5"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484C67">
        <w:rPr>
          <w:rFonts w:ascii="Consolas" w:hAnsi="Consolas" w:cs="Consolas"/>
          <w:color w:val="000000"/>
          <w:szCs w:val="20"/>
          <w:lang w:bidi="he-IL"/>
        </w:rPr>
        <w:t xml:space="preserve">    </w:t>
      </w:r>
    </w:p>
    <w:p w:rsidR="00484C67" w:rsidRPr="00484C67" w:rsidRDefault="00484C67" w:rsidP="00484C67">
      <w:pPr>
        <w:pStyle w:val="ListParagraph"/>
        <w:numPr>
          <w:ilvl w:val="0"/>
          <w:numId w:val="7"/>
        </w:numPr>
        <w:shd w:val="clear" w:color="auto" w:fill="DAEEF3" w:themeFill="accent5"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484C67">
        <w:rPr>
          <w:rFonts w:ascii="Consolas" w:hAnsi="Consolas" w:cs="Consolas"/>
          <w:color w:val="000000"/>
          <w:szCs w:val="20"/>
          <w:lang w:bidi="he-IL"/>
        </w:rPr>
        <w:t xml:space="preserve">    </w:t>
      </w:r>
      <w:r w:rsidRPr="00484C67">
        <w:rPr>
          <w:rFonts w:ascii="Consolas" w:hAnsi="Consolas" w:cs="Consolas"/>
          <w:color w:val="008080"/>
          <w:szCs w:val="20"/>
          <w:lang w:bidi="he-IL"/>
        </w:rPr>
        <w:t>&lt;</w:t>
      </w:r>
      <w:r w:rsidRPr="00484C67">
        <w:rPr>
          <w:rFonts w:ascii="Consolas" w:hAnsi="Consolas" w:cs="Consolas"/>
          <w:color w:val="3F7F7F"/>
          <w:szCs w:val="20"/>
          <w:lang w:bidi="he-IL"/>
        </w:rPr>
        <w:t>body</w:t>
      </w:r>
      <w:r w:rsidRPr="00484C67">
        <w:rPr>
          <w:rFonts w:ascii="Consolas" w:hAnsi="Consolas" w:cs="Consolas"/>
          <w:color w:val="008080"/>
          <w:szCs w:val="20"/>
          <w:lang w:bidi="he-IL"/>
        </w:rPr>
        <w:t>&gt;</w:t>
      </w:r>
    </w:p>
    <w:p w:rsidR="00484C67" w:rsidRPr="00484C67" w:rsidRDefault="00484C67" w:rsidP="00484C67">
      <w:pPr>
        <w:pStyle w:val="ListParagraph"/>
        <w:numPr>
          <w:ilvl w:val="0"/>
          <w:numId w:val="7"/>
        </w:numPr>
        <w:shd w:val="clear" w:color="auto" w:fill="DAEEF3" w:themeFill="accent5"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484C67">
        <w:rPr>
          <w:rFonts w:ascii="Consolas" w:hAnsi="Consolas" w:cs="Consolas"/>
          <w:color w:val="000000"/>
          <w:szCs w:val="20"/>
          <w:lang w:bidi="he-IL"/>
        </w:rPr>
        <w:t xml:space="preserve">    </w:t>
      </w:r>
      <w:r w:rsidRPr="00484C67">
        <w:rPr>
          <w:rFonts w:ascii="Consolas" w:hAnsi="Consolas" w:cs="Consolas"/>
          <w:color w:val="008080"/>
          <w:szCs w:val="20"/>
          <w:lang w:bidi="he-IL"/>
        </w:rPr>
        <w:t>&lt;</w:t>
      </w:r>
      <w:r w:rsidRPr="00484C67">
        <w:rPr>
          <w:rFonts w:ascii="Consolas" w:hAnsi="Consolas" w:cs="Consolas"/>
          <w:color w:val="3F7F7F"/>
          <w:szCs w:val="20"/>
          <w:lang w:bidi="he-IL"/>
        </w:rPr>
        <w:t>table</w:t>
      </w:r>
      <w:r w:rsidRPr="00484C67">
        <w:rPr>
          <w:rFonts w:ascii="Consolas" w:hAnsi="Consolas" w:cs="Consolas"/>
          <w:szCs w:val="20"/>
          <w:lang w:bidi="he-IL"/>
        </w:rPr>
        <w:t xml:space="preserve"> </w:t>
      </w:r>
      <w:r w:rsidRPr="00484C67">
        <w:rPr>
          <w:rFonts w:ascii="Consolas" w:hAnsi="Consolas" w:cs="Consolas"/>
          <w:color w:val="7F007F"/>
          <w:szCs w:val="20"/>
          <w:lang w:bidi="he-IL"/>
        </w:rPr>
        <w:t>id</w:t>
      </w:r>
      <w:r w:rsidRPr="00484C67">
        <w:rPr>
          <w:rFonts w:ascii="Consolas" w:hAnsi="Consolas" w:cs="Consolas"/>
          <w:color w:val="000000"/>
          <w:szCs w:val="20"/>
          <w:lang w:bidi="he-IL"/>
        </w:rPr>
        <w:t>=</w:t>
      </w:r>
      <w:r w:rsidRPr="00484C67">
        <w:rPr>
          <w:rFonts w:ascii="Consolas" w:hAnsi="Consolas" w:cs="Consolas"/>
          <w:i/>
          <w:iCs/>
          <w:color w:val="2A00FF"/>
          <w:szCs w:val="20"/>
          <w:lang w:bidi="he-IL"/>
        </w:rPr>
        <w:t>"</w:t>
      </w:r>
      <w:proofErr w:type="spellStart"/>
      <w:r w:rsidRPr="00484C67">
        <w:rPr>
          <w:rFonts w:ascii="Consolas" w:hAnsi="Consolas" w:cs="Consolas"/>
          <w:i/>
          <w:iCs/>
          <w:color w:val="2A00FF"/>
          <w:szCs w:val="20"/>
          <w:lang w:bidi="he-IL"/>
        </w:rPr>
        <w:t>officeTable</w:t>
      </w:r>
      <w:proofErr w:type="spellEnd"/>
      <w:r w:rsidRPr="00484C67">
        <w:rPr>
          <w:rFonts w:ascii="Consolas" w:hAnsi="Consolas" w:cs="Consolas"/>
          <w:i/>
          <w:iCs/>
          <w:color w:val="2A00FF"/>
          <w:szCs w:val="20"/>
          <w:lang w:bidi="he-IL"/>
        </w:rPr>
        <w:t>"</w:t>
      </w:r>
      <w:r w:rsidRPr="00484C67">
        <w:rPr>
          <w:rFonts w:ascii="Consolas" w:hAnsi="Consolas" w:cs="Consolas"/>
          <w:color w:val="008080"/>
          <w:szCs w:val="20"/>
          <w:lang w:bidi="he-IL"/>
        </w:rPr>
        <w:t>&gt;</w:t>
      </w:r>
    </w:p>
    <w:p w:rsidR="00484C67" w:rsidRPr="00484C67" w:rsidRDefault="00484C67" w:rsidP="00484C67">
      <w:pPr>
        <w:pStyle w:val="ListParagraph"/>
        <w:numPr>
          <w:ilvl w:val="0"/>
          <w:numId w:val="7"/>
        </w:numPr>
        <w:shd w:val="clear" w:color="auto" w:fill="DAEEF3" w:themeFill="accent5"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484C67">
        <w:rPr>
          <w:rFonts w:ascii="Consolas" w:hAnsi="Consolas" w:cs="Consolas"/>
          <w:color w:val="000000"/>
          <w:szCs w:val="20"/>
          <w:lang w:bidi="he-IL"/>
        </w:rPr>
        <w:t xml:space="preserve">    </w:t>
      </w:r>
      <w:r w:rsidRPr="00484C67">
        <w:rPr>
          <w:rFonts w:ascii="Consolas" w:hAnsi="Consolas" w:cs="Consolas"/>
          <w:color w:val="008080"/>
          <w:szCs w:val="20"/>
          <w:lang w:bidi="he-IL"/>
        </w:rPr>
        <w:t>&lt;</w:t>
      </w:r>
      <w:proofErr w:type="spellStart"/>
      <w:r w:rsidRPr="00484C67">
        <w:rPr>
          <w:rFonts w:ascii="Consolas" w:hAnsi="Consolas" w:cs="Consolas"/>
          <w:color w:val="3F7F7F"/>
          <w:szCs w:val="20"/>
          <w:lang w:bidi="he-IL"/>
        </w:rPr>
        <w:t>tr</w:t>
      </w:r>
      <w:proofErr w:type="spellEnd"/>
      <w:r w:rsidRPr="00484C67">
        <w:rPr>
          <w:rFonts w:ascii="Consolas" w:hAnsi="Consolas" w:cs="Consolas"/>
          <w:color w:val="008080"/>
          <w:szCs w:val="20"/>
          <w:lang w:bidi="he-IL"/>
        </w:rPr>
        <w:t>&gt;</w:t>
      </w:r>
    </w:p>
    <w:p w:rsidR="00484C67" w:rsidRPr="00484C67" w:rsidRDefault="00484C67" w:rsidP="00484C67">
      <w:pPr>
        <w:pStyle w:val="ListParagraph"/>
        <w:numPr>
          <w:ilvl w:val="0"/>
          <w:numId w:val="7"/>
        </w:numPr>
        <w:shd w:val="clear" w:color="auto" w:fill="DAEEF3" w:themeFill="accent5"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484C67">
        <w:rPr>
          <w:rFonts w:ascii="Consolas" w:hAnsi="Consolas" w:cs="Consolas"/>
          <w:color w:val="000000"/>
          <w:szCs w:val="20"/>
          <w:lang w:bidi="he-IL"/>
        </w:rPr>
        <w:t xml:space="preserve">    </w:t>
      </w:r>
      <w:r w:rsidRPr="00484C67">
        <w:rPr>
          <w:rFonts w:ascii="Consolas" w:hAnsi="Consolas" w:cs="Consolas"/>
          <w:color w:val="000000"/>
          <w:szCs w:val="20"/>
          <w:lang w:bidi="he-IL"/>
        </w:rPr>
        <w:tab/>
      </w:r>
      <w:r w:rsidRPr="00484C67">
        <w:rPr>
          <w:rFonts w:ascii="Consolas" w:hAnsi="Consolas" w:cs="Consolas"/>
          <w:color w:val="008080"/>
          <w:szCs w:val="20"/>
          <w:lang w:bidi="he-IL"/>
        </w:rPr>
        <w:t>&lt;</w:t>
      </w:r>
      <w:r w:rsidRPr="00484C67">
        <w:rPr>
          <w:rFonts w:ascii="Consolas" w:hAnsi="Consolas" w:cs="Consolas"/>
          <w:color w:val="3F7F7F"/>
          <w:szCs w:val="20"/>
          <w:lang w:bidi="he-IL"/>
        </w:rPr>
        <w:t>td</w:t>
      </w:r>
      <w:r w:rsidRPr="00484C67">
        <w:rPr>
          <w:rFonts w:ascii="Consolas" w:hAnsi="Consolas" w:cs="Consolas"/>
          <w:szCs w:val="20"/>
          <w:lang w:bidi="he-IL"/>
        </w:rPr>
        <w:t xml:space="preserve"> </w:t>
      </w:r>
      <w:r w:rsidRPr="00484C67">
        <w:rPr>
          <w:rFonts w:ascii="Consolas" w:hAnsi="Consolas" w:cs="Consolas"/>
          <w:color w:val="7F007F"/>
          <w:szCs w:val="20"/>
          <w:lang w:bidi="he-IL"/>
        </w:rPr>
        <w:t>class</w:t>
      </w:r>
      <w:r w:rsidRPr="00484C67">
        <w:rPr>
          <w:rFonts w:ascii="Consolas" w:hAnsi="Consolas" w:cs="Consolas"/>
          <w:color w:val="000000"/>
          <w:szCs w:val="20"/>
          <w:lang w:bidi="he-IL"/>
        </w:rPr>
        <w:t>=</w:t>
      </w:r>
      <w:r w:rsidRPr="00484C67">
        <w:rPr>
          <w:rFonts w:ascii="Consolas" w:hAnsi="Consolas" w:cs="Consolas"/>
          <w:i/>
          <w:iCs/>
          <w:color w:val="2A00FF"/>
          <w:szCs w:val="20"/>
          <w:lang w:bidi="he-IL"/>
        </w:rPr>
        <w:t>"details"</w:t>
      </w:r>
      <w:r w:rsidRPr="00484C67">
        <w:rPr>
          <w:rFonts w:ascii="Consolas" w:hAnsi="Consolas" w:cs="Consolas"/>
          <w:color w:val="008080"/>
          <w:szCs w:val="20"/>
          <w:lang w:bidi="he-IL"/>
        </w:rPr>
        <w:t>&gt;</w:t>
      </w:r>
    </w:p>
    <w:p w:rsidR="00484C67" w:rsidRPr="00484C67" w:rsidRDefault="00484C67" w:rsidP="00484C67">
      <w:pPr>
        <w:pStyle w:val="ListParagraph"/>
        <w:numPr>
          <w:ilvl w:val="0"/>
          <w:numId w:val="7"/>
        </w:numPr>
        <w:shd w:val="clear" w:color="auto" w:fill="DAEEF3" w:themeFill="accent5"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484C67">
        <w:rPr>
          <w:rFonts w:ascii="Consolas" w:hAnsi="Consolas" w:cs="Consolas"/>
          <w:color w:val="000000"/>
          <w:szCs w:val="20"/>
          <w:lang w:bidi="he-IL"/>
        </w:rPr>
        <w:tab/>
      </w:r>
      <w:r w:rsidRPr="00484C67">
        <w:rPr>
          <w:rFonts w:ascii="Consolas" w:hAnsi="Consolas" w:cs="Consolas"/>
          <w:color w:val="000000"/>
          <w:szCs w:val="20"/>
          <w:lang w:bidi="he-IL"/>
        </w:rPr>
        <w:tab/>
      </w:r>
      <w:r w:rsidRPr="00484C67">
        <w:rPr>
          <w:rFonts w:ascii="Consolas" w:hAnsi="Consolas" w:cs="Consolas"/>
          <w:color w:val="000000"/>
          <w:szCs w:val="20"/>
          <w:lang w:bidi="he-IL"/>
        </w:rPr>
        <w:tab/>
      </w:r>
      <w:r w:rsidRPr="00484C67">
        <w:rPr>
          <w:rFonts w:ascii="Consolas" w:hAnsi="Consolas" w:cs="Consolas"/>
          <w:color w:val="008080"/>
          <w:szCs w:val="20"/>
          <w:lang w:bidi="he-IL"/>
        </w:rPr>
        <w:t>&lt;</w:t>
      </w:r>
      <w:r w:rsidRPr="00484C67">
        <w:rPr>
          <w:rFonts w:ascii="Consolas" w:hAnsi="Consolas" w:cs="Consolas"/>
          <w:color w:val="3F7F7F"/>
          <w:szCs w:val="20"/>
          <w:lang w:bidi="he-IL"/>
        </w:rPr>
        <w:t>span</w:t>
      </w:r>
      <w:r w:rsidRPr="00484C67">
        <w:rPr>
          <w:rFonts w:ascii="Consolas" w:hAnsi="Consolas" w:cs="Consolas"/>
          <w:szCs w:val="20"/>
          <w:lang w:bidi="he-IL"/>
        </w:rPr>
        <w:t xml:space="preserve"> </w:t>
      </w:r>
      <w:r w:rsidRPr="00484C67">
        <w:rPr>
          <w:rFonts w:ascii="Consolas" w:hAnsi="Consolas" w:cs="Consolas"/>
          <w:color w:val="7F007F"/>
          <w:szCs w:val="20"/>
          <w:lang w:bidi="he-IL"/>
        </w:rPr>
        <w:t>class</w:t>
      </w:r>
      <w:r w:rsidRPr="00484C67">
        <w:rPr>
          <w:rFonts w:ascii="Consolas" w:hAnsi="Consolas" w:cs="Consolas"/>
          <w:color w:val="000000"/>
          <w:szCs w:val="20"/>
          <w:lang w:bidi="he-IL"/>
        </w:rPr>
        <w:t>=</w:t>
      </w:r>
      <w:r w:rsidRPr="00484C67">
        <w:rPr>
          <w:rFonts w:ascii="Consolas" w:hAnsi="Consolas" w:cs="Consolas"/>
          <w:i/>
          <w:iCs/>
          <w:color w:val="2A00FF"/>
          <w:szCs w:val="20"/>
          <w:lang w:bidi="he-IL"/>
        </w:rPr>
        <w:t>"</w:t>
      </w:r>
      <w:proofErr w:type="spellStart"/>
      <w:r w:rsidRPr="00484C67">
        <w:rPr>
          <w:rFonts w:ascii="Consolas" w:hAnsi="Consolas" w:cs="Consolas"/>
          <w:i/>
          <w:iCs/>
          <w:color w:val="2A00FF"/>
          <w:szCs w:val="20"/>
          <w:lang w:bidi="he-IL"/>
        </w:rPr>
        <w:t>contactDetails</w:t>
      </w:r>
      <w:proofErr w:type="spellEnd"/>
      <w:r w:rsidRPr="00484C67">
        <w:rPr>
          <w:rFonts w:ascii="Consolas" w:hAnsi="Consolas" w:cs="Consolas"/>
          <w:i/>
          <w:iCs/>
          <w:color w:val="2A00FF"/>
          <w:szCs w:val="20"/>
          <w:lang w:bidi="he-IL"/>
        </w:rPr>
        <w:t>"</w:t>
      </w:r>
      <w:r w:rsidRPr="00484C67">
        <w:rPr>
          <w:rFonts w:ascii="Consolas" w:hAnsi="Consolas" w:cs="Consolas"/>
          <w:color w:val="008080"/>
          <w:szCs w:val="20"/>
          <w:lang w:bidi="he-IL"/>
        </w:rPr>
        <w:t>&gt;&lt;</w:t>
      </w:r>
      <w:r w:rsidRPr="00484C67">
        <w:rPr>
          <w:rFonts w:ascii="Consolas" w:hAnsi="Consolas" w:cs="Consolas"/>
          <w:color w:val="3F7F7F"/>
          <w:szCs w:val="20"/>
          <w:lang w:bidi="he-IL"/>
        </w:rPr>
        <w:t>strong</w:t>
      </w:r>
      <w:r w:rsidRPr="00484C67">
        <w:rPr>
          <w:rFonts w:ascii="Consolas" w:hAnsi="Consolas" w:cs="Consolas"/>
          <w:color w:val="008080"/>
          <w:szCs w:val="20"/>
          <w:lang w:bidi="he-IL"/>
        </w:rPr>
        <w:t>&gt;&lt;</w:t>
      </w:r>
      <w:r w:rsidRPr="00484C67">
        <w:rPr>
          <w:rFonts w:ascii="Consolas" w:hAnsi="Consolas" w:cs="Consolas"/>
          <w:color w:val="3F7F7F"/>
          <w:szCs w:val="20"/>
          <w:lang w:bidi="he-IL"/>
        </w:rPr>
        <w:t>a</w:t>
      </w:r>
      <w:r w:rsidRPr="00484C67">
        <w:rPr>
          <w:rFonts w:ascii="Consolas" w:hAnsi="Consolas" w:cs="Consolas"/>
          <w:szCs w:val="20"/>
          <w:lang w:bidi="he-IL"/>
        </w:rPr>
        <w:t xml:space="preserve"> </w:t>
      </w:r>
      <w:r w:rsidRPr="00484C67">
        <w:rPr>
          <w:rFonts w:ascii="Consolas" w:hAnsi="Consolas" w:cs="Consolas"/>
          <w:color w:val="7F007F"/>
          <w:szCs w:val="20"/>
          <w:lang w:bidi="he-IL"/>
        </w:rPr>
        <w:t>class</w:t>
      </w:r>
      <w:r w:rsidRPr="00484C67">
        <w:rPr>
          <w:rFonts w:ascii="Consolas" w:hAnsi="Consolas" w:cs="Consolas"/>
          <w:color w:val="000000"/>
          <w:szCs w:val="20"/>
          <w:lang w:bidi="he-IL"/>
        </w:rPr>
        <w:t>=</w:t>
      </w:r>
      <w:r w:rsidRPr="00484C67">
        <w:rPr>
          <w:rFonts w:ascii="Consolas" w:hAnsi="Consolas" w:cs="Consolas"/>
          <w:i/>
          <w:iCs/>
          <w:color w:val="2A00FF"/>
          <w:szCs w:val="20"/>
          <w:lang w:bidi="he-IL"/>
        </w:rPr>
        <w:t>"box-a title"</w:t>
      </w:r>
      <w:r w:rsidRPr="00484C67">
        <w:rPr>
          <w:rFonts w:ascii="Consolas" w:hAnsi="Consolas" w:cs="Consolas"/>
          <w:szCs w:val="20"/>
          <w:lang w:bidi="he-IL"/>
        </w:rPr>
        <w:t xml:space="preserve"> </w:t>
      </w:r>
    </w:p>
    <w:p w:rsidR="00484C67" w:rsidRPr="00484C67" w:rsidRDefault="00484C67" w:rsidP="00484C67">
      <w:pPr>
        <w:pStyle w:val="ListParagraph"/>
        <w:numPr>
          <w:ilvl w:val="0"/>
          <w:numId w:val="7"/>
        </w:numPr>
        <w:shd w:val="clear" w:color="auto" w:fill="DAEEF3" w:themeFill="accent5"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484C67">
        <w:rPr>
          <w:rFonts w:ascii="Consolas" w:hAnsi="Consolas" w:cs="Consolas"/>
          <w:szCs w:val="20"/>
          <w:lang w:bidi="he-IL"/>
        </w:rPr>
        <w:tab/>
      </w:r>
      <w:r w:rsidRPr="00484C67">
        <w:rPr>
          <w:rFonts w:ascii="Consolas" w:hAnsi="Consolas" w:cs="Consolas"/>
          <w:szCs w:val="20"/>
          <w:lang w:bidi="he-IL"/>
        </w:rPr>
        <w:tab/>
      </w:r>
      <w:r w:rsidRPr="00484C67">
        <w:rPr>
          <w:rFonts w:ascii="Consolas" w:hAnsi="Consolas" w:cs="Consolas"/>
          <w:szCs w:val="20"/>
          <w:lang w:bidi="he-IL"/>
        </w:rPr>
        <w:tab/>
      </w:r>
      <w:r w:rsidRPr="00484C67">
        <w:rPr>
          <w:rFonts w:ascii="Consolas" w:hAnsi="Consolas" w:cs="Consolas"/>
          <w:color w:val="7F007F"/>
          <w:szCs w:val="20"/>
          <w:lang w:bidi="he-IL"/>
        </w:rPr>
        <w:t>href</w:t>
      </w:r>
      <w:r w:rsidRPr="00484C67">
        <w:rPr>
          <w:rFonts w:ascii="Consolas" w:hAnsi="Consolas" w:cs="Consolas"/>
          <w:color w:val="000000"/>
          <w:szCs w:val="20"/>
          <w:lang w:bidi="he-IL"/>
        </w:rPr>
        <w:t>=</w:t>
      </w:r>
      <w:r w:rsidRPr="00484C67">
        <w:rPr>
          <w:rFonts w:ascii="Consolas" w:hAnsi="Consolas" w:cs="Consolas"/>
          <w:i/>
          <w:iCs/>
          <w:color w:val="2A00FF"/>
          <w:szCs w:val="20"/>
          <w:lang w:bidi="he-IL"/>
        </w:rPr>
        <w:t>"https://maps.google.com/maps?f=q&amp;amp;source=s_q&amp;amp;hl=en&amp;amp;geocode=&amp;amp;q=6415+Labeaux+Ave+NE,+Albertville,+MN,+United+States&amp;amp;aq=0&amp;amp;oq=6415+Labeaux+Ave.+</w:t>
      </w:r>
    </w:p>
    <w:p w:rsidR="00484C67" w:rsidRPr="00484C67" w:rsidRDefault="00484C67" w:rsidP="00484C67">
      <w:pPr>
        <w:pStyle w:val="ListParagraph"/>
        <w:numPr>
          <w:ilvl w:val="0"/>
          <w:numId w:val="7"/>
        </w:numPr>
        <w:shd w:val="clear" w:color="auto" w:fill="DAEEF3" w:themeFill="accent5"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484C67">
        <w:rPr>
          <w:rFonts w:ascii="Consolas" w:hAnsi="Consolas" w:cs="Consolas"/>
          <w:i/>
          <w:iCs/>
          <w:color w:val="2A00FF"/>
          <w:szCs w:val="20"/>
          <w:lang w:bidi="he-IL"/>
        </w:rPr>
        <w:tab/>
      </w:r>
      <w:r w:rsidRPr="00484C67">
        <w:rPr>
          <w:rFonts w:ascii="Consolas" w:hAnsi="Consolas" w:cs="Consolas"/>
          <w:i/>
          <w:iCs/>
          <w:color w:val="2A00FF"/>
          <w:szCs w:val="20"/>
          <w:lang w:bidi="he-IL"/>
        </w:rPr>
        <w:tab/>
      </w:r>
      <w:r w:rsidRPr="00484C67">
        <w:rPr>
          <w:rFonts w:ascii="Consolas" w:hAnsi="Consolas" w:cs="Consolas"/>
          <w:i/>
          <w:iCs/>
          <w:color w:val="2A00FF"/>
          <w:szCs w:val="20"/>
          <w:lang w:bidi="he-IL"/>
        </w:rPr>
        <w:tab/>
        <w:t>NE&amp;amp;sll=37.0625,-95.677068&amp;amp;sspn=71.474778,107.138672&amp;amp;ie=UTF8&amp;amp;hq=&amp;amp;hnear=6415+Labeaux+Ave+NE,+Albertville,+</w:t>
      </w:r>
    </w:p>
    <w:p w:rsidR="00484C67" w:rsidRPr="00484C67" w:rsidRDefault="00484C67" w:rsidP="00484C67">
      <w:pPr>
        <w:pStyle w:val="ListParagraph"/>
        <w:numPr>
          <w:ilvl w:val="0"/>
          <w:numId w:val="7"/>
        </w:numPr>
        <w:shd w:val="clear" w:color="auto" w:fill="DAEEF3" w:themeFill="accent5"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484C67">
        <w:rPr>
          <w:rFonts w:ascii="Consolas" w:hAnsi="Consolas" w:cs="Consolas"/>
          <w:i/>
          <w:iCs/>
          <w:color w:val="2A00FF"/>
          <w:szCs w:val="20"/>
          <w:lang w:bidi="he-IL"/>
        </w:rPr>
        <w:tab/>
      </w:r>
      <w:r w:rsidRPr="00484C67">
        <w:rPr>
          <w:rFonts w:ascii="Consolas" w:hAnsi="Consolas" w:cs="Consolas"/>
          <w:i/>
          <w:iCs/>
          <w:color w:val="2A00FF"/>
          <w:szCs w:val="20"/>
          <w:lang w:bidi="he-IL"/>
        </w:rPr>
        <w:tab/>
      </w:r>
      <w:r w:rsidRPr="00484C67">
        <w:rPr>
          <w:rFonts w:ascii="Consolas" w:hAnsi="Consolas" w:cs="Consolas"/>
          <w:i/>
          <w:iCs/>
          <w:color w:val="2A00FF"/>
          <w:szCs w:val="20"/>
          <w:lang w:bidi="he-IL"/>
        </w:rPr>
        <w:tab/>
        <w:t>Minnesota+55301&amp;amp;t=m&amp;amp;ll=45.244739,-93.66643&amp;amp;spn=0.029007,0.054932&amp;amp;z=14&amp;amp;iwloc=A&amp;amp;output=embed"</w:t>
      </w:r>
      <w:r w:rsidRPr="00484C67">
        <w:rPr>
          <w:rFonts w:ascii="Consolas" w:hAnsi="Consolas" w:cs="Consolas"/>
          <w:color w:val="008080"/>
          <w:szCs w:val="20"/>
          <w:lang w:bidi="he-IL"/>
        </w:rPr>
        <w:t>&gt;</w:t>
      </w:r>
    </w:p>
    <w:p w:rsidR="00484C67" w:rsidRPr="00484C67" w:rsidRDefault="00484C67" w:rsidP="00484C67">
      <w:pPr>
        <w:pStyle w:val="ListParagraph"/>
        <w:numPr>
          <w:ilvl w:val="0"/>
          <w:numId w:val="7"/>
        </w:numPr>
        <w:shd w:val="clear" w:color="auto" w:fill="DAEEF3" w:themeFill="accent5"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484C67">
        <w:rPr>
          <w:rFonts w:ascii="Consolas" w:hAnsi="Consolas" w:cs="Consolas"/>
          <w:color w:val="000000"/>
          <w:szCs w:val="20"/>
          <w:lang w:bidi="he-IL"/>
        </w:rPr>
        <w:tab/>
      </w:r>
      <w:r w:rsidRPr="00484C67">
        <w:rPr>
          <w:rFonts w:ascii="Consolas" w:hAnsi="Consolas" w:cs="Consolas"/>
          <w:color w:val="000000"/>
          <w:szCs w:val="20"/>
          <w:lang w:bidi="he-IL"/>
        </w:rPr>
        <w:tab/>
      </w:r>
      <w:r w:rsidRPr="00484C67">
        <w:rPr>
          <w:rFonts w:ascii="Consolas" w:hAnsi="Consolas" w:cs="Consolas"/>
          <w:color w:val="000000"/>
          <w:szCs w:val="20"/>
          <w:lang w:bidi="he-IL"/>
        </w:rPr>
        <w:tab/>
      </w:r>
      <w:r w:rsidRPr="00484C67">
        <w:rPr>
          <w:rFonts w:ascii="Consolas" w:hAnsi="Consolas" w:cs="Consolas"/>
          <w:color w:val="000000"/>
          <w:szCs w:val="20"/>
          <w:u w:val="single"/>
          <w:lang w:bidi="he-IL"/>
        </w:rPr>
        <w:t>Douglas</w:t>
      </w:r>
      <w:r w:rsidRPr="00484C67">
        <w:rPr>
          <w:rFonts w:ascii="Consolas" w:hAnsi="Consolas" w:cs="Consolas"/>
          <w:color w:val="000000"/>
          <w:szCs w:val="20"/>
          <w:lang w:bidi="he-IL"/>
        </w:rPr>
        <w:t xml:space="preserve"> County Events Center</w:t>
      </w:r>
      <w:r w:rsidRPr="00484C67">
        <w:rPr>
          <w:rFonts w:ascii="Consolas" w:hAnsi="Consolas" w:cs="Consolas"/>
          <w:color w:val="008080"/>
          <w:szCs w:val="20"/>
          <w:lang w:bidi="he-IL"/>
        </w:rPr>
        <w:t>&lt;/</w:t>
      </w:r>
      <w:r w:rsidRPr="00484C67">
        <w:rPr>
          <w:rFonts w:ascii="Consolas" w:hAnsi="Consolas" w:cs="Consolas"/>
          <w:color w:val="3F7F7F"/>
          <w:szCs w:val="20"/>
          <w:lang w:bidi="he-IL"/>
        </w:rPr>
        <w:t>a</w:t>
      </w:r>
      <w:r w:rsidRPr="00484C67">
        <w:rPr>
          <w:rFonts w:ascii="Consolas" w:hAnsi="Consolas" w:cs="Consolas"/>
          <w:color w:val="008080"/>
          <w:szCs w:val="20"/>
          <w:lang w:bidi="he-IL"/>
        </w:rPr>
        <w:t>&gt;&lt;/</w:t>
      </w:r>
      <w:r w:rsidRPr="00484C67">
        <w:rPr>
          <w:rFonts w:ascii="Consolas" w:hAnsi="Consolas" w:cs="Consolas"/>
          <w:color w:val="3F7F7F"/>
          <w:szCs w:val="20"/>
          <w:lang w:bidi="he-IL"/>
        </w:rPr>
        <w:t>strong</w:t>
      </w:r>
      <w:r w:rsidRPr="00484C67">
        <w:rPr>
          <w:rFonts w:ascii="Consolas" w:hAnsi="Consolas" w:cs="Consolas"/>
          <w:color w:val="008080"/>
          <w:szCs w:val="20"/>
          <w:lang w:bidi="he-IL"/>
        </w:rPr>
        <w:t>&gt;&lt;/</w:t>
      </w:r>
      <w:r w:rsidRPr="00484C67">
        <w:rPr>
          <w:rFonts w:ascii="Consolas" w:hAnsi="Consolas" w:cs="Consolas"/>
          <w:color w:val="3F7F7F"/>
          <w:szCs w:val="20"/>
          <w:lang w:bidi="he-IL"/>
        </w:rPr>
        <w:t>span</w:t>
      </w:r>
      <w:r w:rsidRPr="00484C67">
        <w:rPr>
          <w:rFonts w:ascii="Consolas" w:hAnsi="Consolas" w:cs="Consolas"/>
          <w:color w:val="008080"/>
          <w:szCs w:val="20"/>
          <w:lang w:bidi="he-IL"/>
        </w:rPr>
        <w:t>&gt;</w:t>
      </w:r>
    </w:p>
    <w:p w:rsidR="00484C67" w:rsidRPr="00484C67" w:rsidRDefault="00484C67" w:rsidP="00484C67">
      <w:pPr>
        <w:pStyle w:val="ListParagraph"/>
        <w:numPr>
          <w:ilvl w:val="0"/>
          <w:numId w:val="7"/>
        </w:numPr>
        <w:shd w:val="clear" w:color="auto" w:fill="DAEEF3" w:themeFill="accent5"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484C67">
        <w:rPr>
          <w:rFonts w:ascii="Consolas" w:hAnsi="Consolas" w:cs="Consolas"/>
          <w:color w:val="000000"/>
          <w:szCs w:val="20"/>
          <w:lang w:bidi="he-IL"/>
        </w:rPr>
        <w:tab/>
      </w:r>
      <w:r w:rsidRPr="00484C67">
        <w:rPr>
          <w:rFonts w:ascii="Consolas" w:hAnsi="Consolas" w:cs="Consolas"/>
          <w:color w:val="000000"/>
          <w:szCs w:val="20"/>
          <w:lang w:bidi="he-IL"/>
        </w:rPr>
        <w:tab/>
      </w:r>
      <w:r w:rsidRPr="00484C67">
        <w:rPr>
          <w:rFonts w:ascii="Consolas" w:hAnsi="Consolas" w:cs="Consolas"/>
          <w:color w:val="000000"/>
          <w:szCs w:val="20"/>
          <w:lang w:bidi="he-IL"/>
        </w:rPr>
        <w:tab/>
      </w:r>
      <w:r w:rsidRPr="00484C67">
        <w:rPr>
          <w:rFonts w:ascii="Consolas" w:hAnsi="Consolas" w:cs="Consolas"/>
          <w:color w:val="008080"/>
          <w:szCs w:val="20"/>
          <w:lang w:bidi="he-IL"/>
        </w:rPr>
        <w:t>&lt;</w:t>
      </w:r>
      <w:proofErr w:type="spellStart"/>
      <w:r w:rsidRPr="00484C67">
        <w:rPr>
          <w:rFonts w:ascii="Consolas" w:hAnsi="Consolas" w:cs="Consolas"/>
          <w:color w:val="3F7F7F"/>
          <w:szCs w:val="20"/>
          <w:lang w:bidi="he-IL"/>
        </w:rPr>
        <w:t>br</w:t>
      </w:r>
      <w:proofErr w:type="spellEnd"/>
      <w:r w:rsidRPr="00484C67">
        <w:rPr>
          <w:rFonts w:ascii="Consolas" w:hAnsi="Consolas" w:cs="Consolas"/>
          <w:color w:val="008080"/>
          <w:szCs w:val="20"/>
          <w:lang w:bidi="he-IL"/>
        </w:rPr>
        <w:t>/&gt;&lt;</w:t>
      </w:r>
      <w:r w:rsidRPr="00484C67">
        <w:rPr>
          <w:rFonts w:ascii="Consolas" w:hAnsi="Consolas" w:cs="Consolas"/>
          <w:color w:val="3F7F7F"/>
          <w:szCs w:val="20"/>
          <w:lang w:bidi="he-IL"/>
        </w:rPr>
        <w:t>div</w:t>
      </w:r>
      <w:r w:rsidRPr="00484C67">
        <w:rPr>
          <w:rFonts w:ascii="Consolas" w:hAnsi="Consolas" w:cs="Consolas"/>
          <w:szCs w:val="20"/>
          <w:lang w:bidi="he-IL"/>
        </w:rPr>
        <w:t xml:space="preserve"> </w:t>
      </w:r>
      <w:r w:rsidRPr="00484C67">
        <w:rPr>
          <w:rFonts w:ascii="Consolas" w:hAnsi="Consolas" w:cs="Consolas"/>
          <w:color w:val="7F007F"/>
          <w:szCs w:val="20"/>
          <w:lang w:bidi="he-IL"/>
        </w:rPr>
        <w:t>class</w:t>
      </w:r>
      <w:r w:rsidRPr="00484C67">
        <w:rPr>
          <w:rFonts w:ascii="Consolas" w:hAnsi="Consolas" w:cs="Consolas"/>
          <w:color w:val="000000"/>
          <w:szCs w:val="20"/>
          <w:lang w:bidi="he-IL"/>
        </w:rPr>
        <w:t>=</w:t>
      </w:r>
      <w:r w:rsidRPr="00484C67">
        <w:rPr>
          <w:rFonts w:ascii="Consolas" w:hAnsi="Consolas" w:cs="Consolas"/>
          <w:i/>
          <w:iCs/>
          <w:color w:val="2A00FF"/>
          <w:szCs w:val="20"/>
          <w:lang w:bidi="he-IL"/>
        </w:rPr>
        <w:t>"address"</w:t>
      </w:r>
      <w:r w:rsidRPr="00484C67">
        <w:rPr>
          <w:rFonts w:ascii="Consolas" w:hAnsi="Consolas" w:cs="Consolas"/>
          <w:color w:val="008080"/>
          <w:szCs w:val="20"/>
          <w:lang w:bidi="he-IL"/>
        </w:rPr>
        <w:t>&gt;&lt;</w:t>
      </w:r>
      <w:proofErr w:type="spellStart"/>
      <w:r w:rsidRPr="00484C67">
        <w:rPr>
          <w:rFonts w:ascii="Consolas" w:hAnsi="Consolas" w:cs="Consolas"/>
          <w:color w:val="3F7F7F"/>
          <w:szCs w:val="20"/>
          <w:lang w:bidi="he-IL"/>
        </w:rPr>
        <w:t>img</w:t>
      </w:r>
      <w:proofErr w:type="spellEnd"/>
      <w:r w:rsidRPr="00484C67">
        <w:rPr>
          <w:rFonts w:ascii="Consolas" w:hAnsi="Consolas" w:cs="Consolas"/>
          <w:szCs w:val="20"/>
          <w:lang w:bidi="he-IL"/>
        </w:rPr>
        <w:t xml:space="preserve"> </w:t>
      </w:r>
      <w:proofErr w:type="spellStart"/>
      <w:r w:rsidRPr="00484C67">
        <w:rPr>
          <w:rFonts w:ascii="Consolas" w:hAnsi="Consolas" w:cs="Consolas"/>
          <w:color w:val="7F007F"/>
          <w:szCs w:val="20"/>
          <w:lang w:bidi="he-IL"/>
        </w:rPr>
        <w:t>src</w:t>
      </w:r>
      <w:proofErr w:type="spellEnd"/>
      <w:r w:rsidRPr="00484C67">
        <w:rPr>
          <w:rFonts w:ascii="Consolas" w:hAnsi="Consolas" w:cs="Consolas"/>
          <w:color w:val="000000"/>
          <w:szCs w:val="20"/>
          <w:lang w:bidi="he-IL"/>
        </w:rPr>
        <w:t>=</w:t>
      </w:r>
      <w:r w:rsidRPr="00484C67">
        <w:rPr>
          <w:rFonts w:ascii="Consolas" w:hAnsi="Consolas" w:cs="Consolas"/>
          <w:i/>
          <w:iCs/>
          <w:color w:val="2A00FF"/>
          <w:szCs w:val="20"/>
          <w:lang w:bidi="he-IL"/>
        </w:rPr>
        <w:t>"pub/</w:t>
      </w:r>
      <w:proofErr w:type="spellStart"/>
      <w:r w:rsidRPr="00484C67">
        <w:rPr>
          <w:rFonts w:ascii="Consolas" w:hAnsi="Consolas" w:cs="Consolas"/>
          <w:i/>
          <w:iCs/>
          <w:color w:val="2A00FF"/>
          <w:szCs w:val="20"/>
          <w:lang w:bidi="he-IL"/>
        </w:rPr>
        <w:t>img</w:t>
      </w:r>
      <w:proofErr w:type="spellEnd"/>
      <w:r w:rsidRPr="00484C67">
        <w:rPr>
          <w:rFonts w:ascii="Consolas" w:hAnsi="Consolas" w:cs="Consolas"/>
          <w:i/>
          <w:iCs/>
          <w:color w:val="2A00FF"/>
          <w:szCs w:val="20"/>
          <w:lang w:bidi="he-IL"/>
        </w:rPr>
        <w:t>/home.png"</w:t>
      </w:r>
      <w:r w:rsidRPr="00484C67">
        <w:rPr>
          <w:rFonts w:ascii="Consolas" w:hAnsi="Consolas" w:cs="Consolas"/>
          <w:szCs w:val="20"/>
          <w:lang w:bidi="he-IL"/>
        </w:rPr>
        <w:t xml:space="preserve"> </w:t>
      </w:r>
      <w:r w:rsidRPr="00484C67">
        <w:rPr>
          <w:rFonts w:ascii="Consolas" w:hAnsi="Consolas" w:cs="Consolas"/>
          <w:color w:val="7F007F"/>
          <w:szCs w:val="20"/>
          <w:lang w:bidi="he-IL"/>
        </w:rPr>
        <w:t>class</w:t>
      </w:r>
      <w:r w:rsidRPr="00484C67">
        <w:rPr>
          <w:rFonts w:ascii="Consolas" w:hAnsi="Consolas" w:cs="Consolas"/>
          <w:color w:val="000000"/>
          <w:szCs w:val="20"/>
          <w:lang w:bidi="he-IL"/>
        </w:rPr>
        <w:t>=</w:t>
      </w:r>
      <w:r w:rsidRPr="00484C67">
        <w:rPr>
          <w:rFonts w:ascii="Consolas" w:hAnsi="Consolas" w:cs="Consolas"/>
          <w:i/>
          <w:iCs/>
          <w:color w:val="2A00FF"/>
          <w:szCs w:val="20"/>
          <w:lang w:bidi="he-IL"/>
        </w:rPr>
        <w:t>"home"</w:t>
      </w:r>
      <w:r w:rsidRPr="00484C67">
        <w:rPr>
          <w:rFonts w:ascii="Consolas" w:hAnsi="Consolas" w:cs="Consolas"/>
          <w:color w:val="008080"/>
          <w:szCs w:val="20"/>
          <w:lang w:bidi="he-IL"/>
        </w:rPr>
        <w:t>/&gt;&lt;</w:t>
      </w:r>
      <w:r w:rsidRPr="00484C67">
        <w:rPr>
          <w:rFonts w:ascii="Consolas" w:hAnsi="Consolas" w:cs="Consolas"/>
          <w:color w:val="3F7F7F"/>
          <w:szCs w:val="20"/>
          <w:lang w:bidi="he-IL"/>
        </w:rPr>
        <w:t>span</w:t>
      </w:r>
      <w:r w:rsidRPr="00484C67">
        <w:rPr>
          <w:rFonts w:ascii="Consolas" w:hAnsi="Consolas" w:cs="Consolas"/>
          <w:szCs w:val="20"/>
          <w:lang w:bidi="he-IL"/>
        </w:rPr>
        <w:t xml:space="preserve"> </w:t>
      </w:r>
      <w:r w:rsidRPr="00484C67">
        <w:rPr>
          <w:rFonts w:ascii="Consolas" w:hAnsi="Consolas" w:cs="Consolas"/>
          <w:color w:val="7F007F"/>
          <w:szCs w:val="20"/>
          <w:lang w:bidi="he-IL"/>
        </w:rPr>
        <w:t>class</w:t>
      </w:r>
      <w:r w:rsidRPr="00484C67">
        <w:rPr>
          <w:rFonts w:ascii="Consolas" w:hAnsi="Consolas" w:cs="Consolas"/>
          <w:color w:val="000000"/>
          <w:szCs w:val="20"/>
          <w:lang w:bidi="he-IL"/>
        </w:rPr>
        <w:t>=</w:t>
      </w:r>
      <w:r w:rsidRPr="00484C67">
        <w:rPr>
          <w:rFonts w:ascii="Consolas" w:hAnsi="Consolas" w:cs="Consolas"/>
          <w:i/>
          <w:iCs/>
          <w:color w:val="2A00FF"/>
          <w:szCs w:val="20"/>
          <w:lang w:bidi="he-IL"/>
        </w:rPr>
        <w:t>"</w:t>
      </w:r>
      <w:proofErr w:type="spellStart"/>
      <w:r w:rsidRPr="00484C67">
        <w:rPr>
          <w:rFonts w:ascii="Consolas" w:hAnsi="Consolas" w:cs="Consolas"/>
          <w:i/>
          <w:iCs/>
          <w:color w:val="2A00FF"/>
          <w:szCs w:val="20"/>
          <w:lang w:bidi="he-IL"/>
        </w:rPr>
        <w:t>contactDetails</w:t>
      </w:r>
      <w:proofErr w:type="spellEnd"/>
      <w:r w:rsidRPr="00484C67">
        <w:rPr>
          <w:rFonts w:ascii="Consolas" w:hAnsi="Consolas" w:cs="Consolas"/>
          <w:i/>
          <w:iCs/>
          <w:color w:val="2A00FF"/>
          <w:szCs w:val="20"/>
          <w:lang w:bidi="he-IL"/>
        </w:rPr>
        <w:t>"</w:t>
      </w:r>
      <w:r w:rsidRPr="00484C67">
        <w:rPr>
          <w:rFonts w:ascii="Consolas" w:hAnsi="Consolas" w:cs="Consolas"/>
          <w:color w:val="008080"/>
          <w:szCs w:val="20"/>
          <w:lang w:bidi="he-IL"/>
        </w:rPr>
        <w:t>&gt;</w:t>
      </w:r>
      <w:r w:rsidRPr="00484C67">
        <w:rPr>
          <w:rFonts w:ascii="Consolas" w:hAnsi="Consolas" w:cs="Consolas"/>
          <w:color w:val="000000"/>
          <w:szCs w:val="20"/>
          <w:lang w:bidi="he-IL"/>
        </w:rPr>
        <w:t xml:space="preserve">500 </w:t>
      </w:r>
      <w:r w:rsidRPr="00484C67">
        <w:rPr>
          <w:rFonts w:ascii="Consolas" w:hAnsi="Consolas" w:cs="Consolas"/>
          <w:color w:val="000000"/>
          <w:szCs w:val="20"/>
          <w:u w:val="single"/>
          <w:lang w:bidi="he-IL"/>
        </w:rPr>
        <w:t>Fairgrounds</w:t>
      </w:r>
      <w:r w:rsidRPr="00484C67">
        <w:rPr>
          <w:rFonts w:ascii="Consolas" w:hAnsi="Consolas" w:cs="Consolas"/>
          <w:color w:val="000000"/>
          <w:szCs w:val="20"/>
          <w:lang w:bidi="he-IL"/>
        </w:rPr>
        <w:t xml:space="preserve"> Drive</w:t>
      </w:r>
      <w:r w:rsidRPr="00484C67">
        <w:rPr>
          <w:rFonts w:ascii="Consolas" w:hAnsi="Consolas" w:cs="Consolas"/>
          <w:color w:val="008080"/>
          <w:szCs w:val="20"/>
          <w:lang w:bidi="he-IL"/>
        </w:rPr>
        <w:t>&lt;/</w:t>
      </w:r>
      <w:r w:rsidRPr="00484C67">
        <w:rPr>
          <w:rFonts w:ascii="Consolas" w:hAnsi="Consolas" w:cs="Consolas"/>
          <w:color w:val="3F7F7F"/>
          <w:szCs w:val="20"/>
          <w:lang w:bidi="he-IL"/>
        </w:rPr>
        <w:t>span</w:t>
      </w:r>
      <w:r w:rsidRPr="00484C67">
        <w:rPr>
          <w:rFonts w:ascii="Consolas" w:hAnsi="Consolas" w:cs="Consolas"/>
          <w:color w:val="008080"/>
          <w:szCs w:val="20"/>
          <w:lang w:bidi="he-IL"/>
        </w:rPr>
        <w:t>&gt;&lt;/</w:t>
      </w:r>
      <w:r w:rsidRPr="00484C67">
        <w:rPr>
          <w:rFonts w:ascii="Consolas" w:hAnsi="Consolas" w:cs="Consolas"/>
          <w:color w:val="3F7F7F"/>
          <w:szCs w:val="20"/>
          <w:lang w:bidi="he-IL"/>
        </w:rPr>
        <w:t>div</w:t>
      </w:r>
      <w:r w:rsidRPr="00484C67">
        <w:rPr>
          <w:rFonts w:ascii="Consolas" w:hAnsi="Consolas" w:cs="Consolas"/>
          <w:color w:val="008080"/>
          <w:szCs w:val="20"/>
          <w:lang w:bidi="he-IL"/>
        </w:rPr>
        <w:t>&gt;</w:t>
      </w:r>
    </w:p>
    <w:p w:rsidR="00484C67" w:rsidRPr="00484C67" w:rsidRDefault="00484C67" w:rsidP="00484C67">
      <w:pPr>
        <w:pStyle w:val="ListParagraph"/>
        <w:numPr>
          <w:ilvl w:val="0"/>
          <w:numId w:val="7"/>
        </w:numPr>
        <w:shd w:val="clear" w:color="auto" w:fill="DAEEF3" w:themeFill="accent5"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484C67">
        <w:rPr>
          <w:rFonts w:ascii="Consolas" w:hAnsi="Consolas" w:cs="Consolas"/>
          <w:color w:val="000000"/>
          <w:szCs w:val="20"/>
          <w:lang w:bidi="he-IL"/>
        </w:rPr>
        <w:tab/>
      </w:r>
      <w:r w:rsidRPr="00484C67">
        <w:rPr>
          <w:rFonts w:ascii="Consolas" w:hAnsi="Consolas" w:cs="Consolas"/>
          <w:color w:val="000000"/>
          <w:szCs w:val="20"/>
          <w:lang w:bidi="he-IL"/>
        </w:rPr>
        <w:tab/>
      </w:r>
      <w:r w:rsidRPr="00484C67">
        <w:rPr>
          <w:rFonts w:ascii="Consolas" w:hAnsi="Consolas" w:cs="Consolas"/>
          <w:color w:val="000000"/>
          <w:szCs w:val="20"/>
          <w:lang w:bidi="he-IL"/>
        </w:rPr>
        <w:tab/>
      </w:r>
      <w:r w:rsidRPr="00484C67">
        <w:rPr>
          <w:rFonts w:ascii="Consolas" w:hAnsi="Consolas" w:cs="Consolas"/>
          <w:color w:val="008080"/>
          <w:szCs w:val="20"/>
          <w:lang w:bidi="he-IL"/>
        </w:rPr>
        <w:t>&lt;</w:t>
      </w:r>
      <w:r w:rsidRPr="00484C67">
        <w:rPr>
          <w:rFonts w:ascii="Consolas" w:hAnsi="Consolas" w:cs="Consolas"/>
          <w:color w:val="3F7F7F"/>
          <w:szCs w:val="20"/>
          <w:lang w:bidi="he-IL"/>
        </w:rPr>
        <w:t>span</w:t>
      </w:r>
      <w:r w:rsidRPr="00484C67">
        <w:rPr>
          <w:rFonts w:ascii="Consolas" w:hAnsi="Consolas" w:cs="Consolas"/>
          <w:szCs w:val="20"/>
          <w:lang w:bidi="he-IL"/>
        </w:rPr>
        <w:t xml:space="preserve"> </w:t>
      </w:r>
      <w:r w:rsidRPr="00484C67">
        <w:rPr>
          <w:rFonts w:ascii="Consolas" w:hAnsi="Consolas" w:cs="Consolas"/>
          <w:color w:val="7F007F"/>
          <w:szCs w:val="20"/>
          <w:lang w:bidi="he-IL"/>
        </w:rPr>
        <w:t>class</w:t>
      </w:r>
      <w:r w:rsidRPr="00484C67">
        <w:rPr>
          <w:rFonts w:ascii="Consolas" w:hAnsi="Consolas" w:cs="Consolas"/>
          <w:color w:val="000000"/>
          <w:szCs w:val="20"/>
          <w:lang w:bidi="he-IL"/>
        </w:rPr>
        <w:t>=</w:t>
      </w:r>
      <w:r w:rsidRPr="00484C67">
        <w:rPr>
          <w:rFonts w:ascii="Consolas" w:hAnsi="Consolas" w:cs="Consolas"/>
          <w:i/>
          <w:iCs/>
          <w:color w:val="2A00FF"/>
          <w:szCs w:val="20"/>
          <w:lang w:bidi="he-IL"/>
        </w:rPr>
        <w:t>"</w:t>
      </w:r>
      <w:proofErr w:type="spellStart"/>
      <w:r w:rsidRPr="00484C67">
        <w:rPr>
          <w:rFonts w:ascii="Consolas" w:hAnsi="Consolas" w:cs="Consolas"/>
          <w:i/>
          <w:iCs/>
          <w:color w:val="2A00FF"/>
          <w:szCs w:val="20"/>
          <w:lang w:bidi="he-IL"/>
        </w:rPr>
        <w:t>contactDetails</w:t>
      </w:r>
      <w:proofErr w:type="spellEnd"/>
      <w:r w:rsidRPr="00484C67">
        <w:rPr>
          <w:rFonts w:ascii="Consolas" w:hAnsi="Consolas" w:cs="Consolas"/>
          <w:i/>
          <w:iCs/>
          <w:color w:val="2A00FF"/>
          <w:szCs w:val="20"/>
          <w:lang w:bidi="he-IL"/>
        </w:rPr>
        <w:t xml:space="preserve"> space"</w:t>
      </w:r>
      <w:r w:rsidRPr="00484C67">
        <w:rPr>
          <w:rFonts w:ascii="Consolas" w:hAnsi="Consolas" w:cs="Consolas"/>
          <w:color w:val="008080"/>
          <w:szCs w:val="20"/>
          <w:lang w:bidi="he-IL"/>
        </w:rPr>
        <w:t>&gt;</w:t>
      </w:r>
      <w:r w:rsidRPr="00484C67">
        <w:rPr>
          <w:rFonts w:ascii="Consolas" w:hAnsi="Consolas" w:cs="Consolas"/>
          <w:color w:val="000000"/>
          <w:szCs w:val="20"/>
          <w:lang w:bidi="he-IL"/>
        </w:rPr>
        <w:t>Castle Rock, CO  80104</w:t>
      </w:r>
      <w:r w:rsidRPr="00484C67">
        <w:rPr>
          <w:rFonts w:ascii="Consolas" w:hAnsi="Consolas" w:cs="Consolas"/>
          <w:color w:val="008080"/>
          <w:szCs w:val="20"/>
          <w:lang w:bidi="he-IL"/>
        </w:rPr>
        <w:t>&lt;/</w:t>
      </w:r>
      <w:r w:rsidRPr="00484C67">
        <w:rPr>
          <w:rFonts w:ascii="Consolas" w:hAnsi="Consolas" w:cs="Consolas"/>
          <w:color w:val="3F7F7F"/>
          <w:szCs w:val="20"/>
          <w:lang w:bidi="he-IL"/>
        </w:rPr>
        <w:t>span</w:t>
      </w:r>
      <w:r w:rsidRPr="00484C67">
        <w:rPr>
          <w:rFonts w:ascii="Consolas" w:hAnsi="Consolas" w:cs="Consolas"/>
          <w:color w:val="008080"/>
          <w:szCs w:val="20"/>
          <w:lang w:bidi="he-IL"/>
        </w:rPr>
        <w:t>&gt;</w:t>
      </w:r>
    </w:p>
    <w:p w:rsidR="00484C67" w:rsidRPr="00484C67" w:rsidRDefault="00484C67" w:rsidP="00484C67">
      <w:pPr>
        <w:pStyle w:val="ListParagraph"/>
        <w:numPr>
          <w:ilvl w:val="0"/>
          <w:numId w:val="7"/>
        </w:numPr>
        <w:shd w:val="clear" w:color="auto" w:fill="DAEEF3" w:themeFill="accent5"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484C67">
        <w:rPr>
          <w:rFonts w:ascii="Consolas" w:hAnsi="Consolas" w:cs="Consolas"/>
          <w:color w:val="000000"/>
          <w:szCs w:val="20"/>
          <w:lang w:bidi="he-IL"/>
        </w:rPr>
        <w:tab/>
      </w:r>
      <w:r w:rsidRPr="00484C67">
        <w:rPr>
          <w:rFonts w:ascii="Consolas" w:hAnsi="Consolas" w:cs="Consolas"/>
          <w:color w:val="000000"/>
          <w:szCs w:val="20"/>
          <w:lang w:bidi="he-IL"/>
        </w:rPr>
        <w:tab/>
      </w:r>
      <w:r w:rsidRPr="00484C67">
        <w:rPr>
          <w:rFonts w:ascii="Consolas" w:hAnsi="Consolas" w:cs="Consolas"/>
          <w:color w:val="000000"/>
          <w:szCs w:val="20"/>
          <w:lang w:bidi="he-IL"/>
        </w:rPr>
        <w:tab/>
      </w:r>
      <w:r w:rsidRPr="00484C67">
        <w:rPr>
          <w:rFonts w:ascii="Consolas" w:hAnsi="Consolas" w:cs="Consolas"/>
          <w:color w:val="008080"/>
          <w:szCs w:val="20"/>
          <w:lang w:bidi="he-IL"/>
        </w:rPr>
        <w:t>&lt;</w:t>
      </w:r>
      <w:proofErr w:type="spellStart"/>
      <w:r w:rsidRPr="00484C67">
        <w:rPr>
          <w:rFonts w:ascii="Consolas" w:hAnsi="Consolas" w:cs="Consolas"/>
          <w:color w:val="3F7F7F"/>
          <w:szCs w:val="20"/>
          <w:lang w:bidi="he-IL"/>
        </w:rPr>
        <w:t>br</w:t>
      </w:r>
      <w:proofErr w:type="spellEnd"/>
      <w:r w:rsidRPr="00484C67">
        <w:rPr>
          <w:rFonts w:ascii="Consolas" w:hAnsi="Consolas" w:cs="Consolas"/>
          <w:color w:val="008080"/>
          <w:szCs w:val="20"/>
          <w:lang w:bidi="he-IL"/>
        </w:rPr>
        <w:t>/&gt;&lt;</w:t>
      </w:r>
      <w:r w:rsidRPr="00484C67">
        <w:rPr>
          <w:rFonts w:ascii="Consolas" w:hAnsi="Consolas" w:cs="Consolas"/>
          <w:color w:val="3F7F7F"/>
          <w:szCs w:val="20"/>
          <w:lang w:bidi="he-IL"/>
        </w:rPr>
        <w:t>div</w:t>
      </w:r>
      <w:r w:rsidRPr="00484C67">
        <w:rPr>
          <w:rFonts w:ascii="Consolas" w:hAnsi="Consolas" w:cs="Consolas"/>
          <w:szCs w:val="20"/>
          <w:lang w:bidi="he-IL"/>
        </w:rPr>
        <w:t xml:space="preserve"> </w:t>
      </w:r>
      <w:r w:rsidRPr="00484C67">
        <w:rPr>
          <w:rFonts w:ascii="Consolas" w:hAnsi="Consolas" w:cs="Consolas"/>
          <w:color w:val="7F007F"/>
          <w:szCs w:val="20"/>
          <w:lang w:bidi="he-IL"/>
        </w:rPr>
        <w:t>class</w:t>
      </w:r>
      <w:r w:rsidRPr="00484C67">
        <w:rPr>
          <w:rFonts w:ascii="Consolas" w:hAnsi="Consolas" w:cs="Consolas"/>
          <w:color w:val="000000"/>
          <w:szCs w:val="20"/>
          <w:lang w:bidi="he-IL"/>
        </w:rPr>
        <w:t>=</w:t>
      </w:r>
      <w:r w:rsidRPr="00484C67">
        <w:rPr>
          <w:rFonts w:ascii="Consolas" w:hAnsi="Consolas" w:cs="Consolas"/>
          <w:i/>
          <w:iCs/>
          <w:color w:val="2A00FF"/>
          <w:szCs w:val="20"/>
          <w:lang w:bidi="he-IL"/>
        </w:rPr>
        <w:t>"</w:t>
      </w:r>
      <w:proofErr w:type="spellStart"/>
      <w:r w:rsidRPr="00484C67">
        <w:rPr>
          <w:rFonts w:ascii="Consolas" w:hAnsi="Consolas" w:cs="Consolas"/>
          <w:i/>
          <w:iCs/>
          <w:color w:val="2A00FF"/>
          <w:szCs w:val="20"/>
          <w:lang w:bidi="he-IL"/>
        </w:rPr>
        <w:t>phoneDetails</w:t>
      </w:r>
      <w:proofErr w:type="spellEnd"/>
      <w:r w:rsidRPr="00484C67">
        <w:rPr>
          <w:rFonts w:ascii="Consolas" w:hAnsi="Consolas" w:cs="Consolas"/>
          <w:i/>
          <w:iCs/>
          <w:color w:val="2A00FF"/>
          <w:szCs w:val="20"/>
          <w:lang w:bidi="he-IL"/>
        </w:rPr>
        <w:t>"</w:t>
      </w:r>
      <w:r w:rsidRPr="00484C67">
        <w:rPr>
          <w:rFonts w:ascii="Consolas" w:hAnsi="Consolas" w:cs="Consolas"/>
          <w:color w:val="008080"/>
          <w:szCs w:val="20"/>
          <w:lang w:bidi="he-IL"/>
        </w:rPr>
        <w:t>&gt;&lt;</w:t>
      </w:r>
      <w:proofErr w:type="spellStart"/>
      <w:r w:rsidRPr="00484C67">
        <w:rPr>
          <w:rFonts w:ascii="Consolas" w:hAnsi="Consolas" w:cs="Consolas"/>
          <w:color w:val="3F7F7F"/>
          <w:szCs w:val="20"/>
          <w:lang w:bidi="he-IL"/>
        </w:rPr>
        <w:t>img</w:t>
      </w:r>
      <w:proofErr w:type="spellEnd"/>
      <w:r w:rsidRPr="00484C67">
        <w:rPr>
          <w:rFonts w:ascii="Consolas" w:hAnsi="Consolas" w:cs="Consolas"/>
          <w:szCs w:val="20"/>
          <w:lang w:bidi="he-IL"/>
        </w:rPr>
        <w:t xml:space="preserve"> </w:t>
      </w:r>
      <w:proofErr w:type="spellStart"/>
      <w:r w:rsidRPr="00484C67">
        <w:rPr>
          <w:rFonts w:ascii="Consolas" w:hAnsi="Consolas" w:cs="Consolas"/>
          <w:color w:val="7F007F"/>
          <w:szCs w:val="20"/>
          <w:lang w:bidi="he-IL"/>
        </w:rPr>
        <w:t>src</w:t>
      </w:r>
      <w:proofErr w:type="spellEnd"/>
      <w:r w:rsidRPr="00484C67">
        <w:rPr>
          <w:rFonts w:ascii="Consolas" w:hAnsi="Consolas" w:cs="Consolas"/>
          <w:color w:val="000000"/>
          <w:szCs w:val="20"/>
          <w:lang w:bidi="he-IL"/>
        </w:rPr>
        <w:t>=</w:t>
      </w:r>
      <w:r w:rsidRPr="00484C67">
        <w:rPr>
          <w:rFonts w:ascii="Consolas" w:hAnsi="Consolas" w:cs="Consolas"/>
          <w:i/>
          <w:iCs/>
          <w:color w:val="2A00FF"/>
          <w:szCs w:val="20"/>
          <w:lang w:bidi="he-IL"/>
        </w:rPr>
        <w:t>"pub/</w:t>
      </w:r>
      <w:proofErr w:type="spellStart"/>
      <w:r w:rsidRPr="00484C67">
        <w:rPr>
          <w:rFonts w:ascii="Consolas" w:hAnsi="Consolas" w:cs="Consolas"/>
          <w:i/>
          <w:iCs/>
          <w:color w:val="2A00FF"/>
          <w:szCs w:val="20"/>
          <w:lang w:bidi="he-IL"/>
        </w:rPr>
        <w:t>img</w:t>
      </w:r>
      <w:proofErr w:type="spellEnd"/>
      <w:r w:rsidRPr="00484C67">
        <w:rPr>
          <w:rFonts w:ascii="Consolas" w:hAnsi="Consolas" w:cs="Consolas"/>
          <w:i/>
          <w:iCs/>
          <w:color w:val="2A00FF"/>
          <w:szCs w:val="20"/>
          <w:lang w:bidi="he-IL"/>
        </w:rPr>
        <w:t>/phone.png"</w:t>
      </w:r>
      <w:r w:rsidRPr="00484C67">
        <w:rPr>
          <w:rFonts w:ascii="Consolas" w:hAnsi="Consolas" w:cs="Consolas"/>
          <w:szCs w:val="20"/>
          <w:lang w:bidi="he-IL"/>
        </w:rPr>
        <w:t xml:space="preserve"> </w:t>
      </w:r>
      <w:r w:rsidRPr="00484C67">
        <w:rPr>
          <w:rFonts w:ascii="Consolas" w:hAnsi="Consolas" w:cs="Consolas"/>
          <w:color w:val="7F007F"/>
          <w:szCs w:val="20"/>
          <w:lang w:bidi="he-IL"/>
        </w:rPr>
        <w:t>class</w:t>
      </w:r>
      <w:r w:rsidRPr="00484C67">
        <w:rPr>
          <w:rFonts w:ascii="Consolas" w:hAnsi="Consolas" w:cs="Consolas"/>
          <w:color w:val="000000"/>
          <w:szCs w:val="20"/>
          <w:lang w:bidi="he-IL"/>
        </w:rPr>
        <w:t>=</w:t>
      </w:r>
      <w:r w:rsidRPr="00484C67">
        <w:rPr>
          <w:rFonts w:ascii="Consolas" w:hAnsi="Consolas" w:cs="Consolas"/>
          <w:i/>
          <w:iCs/>
          <w:color w:val="2A00FF"/>
          <w:szCs w:val="20"/>
          <w:lang w:bidi="he-IL"/>
        </w:rPr>
        <w:t>"phone"</w:t>
      </w:r>
      <w:r w:rsidRPr="00484C67">
        <w:rPr>
          <w:rFonts w:ascii="Consolas" w:hAnsi="Consolas" w:cs="Consolas"/>
          <w:color w:val="008080"/>
          <w:szCs w:val="20"/>
          <w:lang w:bidi="he-IL"/>
        </w:rPr>
        <w:t>/&gt;&lt;</w:t>
      </w:r>
      <w:r w:rsidRPr="00484C67">
        <w:rPr>
          <w:rFonts w:ascii="Consolas" w:hAnsi="Consolas" w:cs="Consolas"/>
          <w:color w:val="3F7F7F"/>
          <w:szCs w:val="20"/>
          <w:lang w:bidi="he-IL"/>
        </w:rPr>
        <w:t>span</w:t>
      </w:r>
      <w:r w:rsidRPr="00484C67">
        <w:rPr>
          <w:rFonts w:ascii="Consolas" w:hAnsi="Consolas" w:cs="Consolas"/>
          <w:szCs w:val="20"/>
          <w:lang w:bidi="he-IL"/>
        </w:rPr>
        <w:t xml:space="preserve"> </w:t>
      </w:r>
      <w:r w:rsidRPr="00484C67">
        <w:rPr>
          <w:rFonts w:ascii="Consolas" w:hAnsi="Consolas" w:cs="Consolas"/>
          <w:color w:val="7F007F"/>
          <w:szCs w:val="20"/>
          <w:lang w:bidi="he-IL"/>
        </w:rPr>
        <w:t>class</w:t>
      </w:r>
      <w:r w:rsidRPr="00484C67">
        <w:rPr>
          <w:rFonts w:ascii="Consolas" w:hAnsi="Consolas" w:cs="Consolas"/>
          <w:color w:val="000000"/>
          <w:szCs w:val="20"/>
          <w:lang w:bidi="he-IL"/>
        </w:rPr>
        <w:t>=</w:t>
      </w:r>
      <w:r w:rsidRPr="00484C67">
        <w:rPr>
          <w:rFonts w:ascii="Consolas" w:hAnsi="Consolas" w:cs="Consolas"/>
          <w:i/>
          <w:iCs/>
          <w:color w:val="2A00FF"/>
          <w:szCs w:val="20"/>
          <w:lang w:bidi="he-IL"/>
        </w:rPr>
        <w:t>"</w:t>
      </w:r>
      <w:proofErr w:type="spellStart"/>
      <w:r w:rsidRPr="00484C67">
        <w:rPr>
          <w:rFonts w:ascii="Consolas" w:hAnsi="Consolas" w:cs="Consolas"/>
          <w:i/>
          <w:iCs/>
          <w:color w:val="2A00FF"/>
          <w:szCs w:val="20"/>
          <w:lang w:bidi="he-IL"/>
        </w:rPr>
        <w:t>contactDetails</w:t>
      </w:r>
      <w:proofErr w:type="spellEnd"/>
      <w:r w:rsidRPr="00484C67">
        <w:rPr>
          <w:rFonts w:ascii="Consolas" w:hAnsi="Consolas" w:cs="Consolas"/>
          <w:i/>
          <w:iCs/>
          <w:color w:val="2A00FF"/>
          <w:szCs w:val="20"/>
          <w:lang w:bidi="he-IL"/>
        </w:rPr>
        <w:t>"</w:t>
      </w:r>
      <w:r w:rsidRPr="00484C67">
        <w:rPr>
          <w:rFonts w:ascii="Consolas" w:hAnsi="Consolas" w:cs="Consolas"/>
          <w:color w:val="008080"/>
          <w:szCs w:val="20"/>
          <w:lang w:bidi="he-IL"/>
        </w:rPr>
        <w:t>&gt;</w:t>
      </w:r>
      <w:r w:rsidRPr="00484C67">
        <w:rPr>
          <w:rFonts w:ascii="Consolas" w:hAnsi="Consolas" w:cs="Consolas"/>
          <w:color w:val="000000"/>
          <w:szCs w:val="20"/>
          <w:lang w:bidi="he-IL"/>
        </w:rPr>
        <w:t>(720) 733-6843</w:t>
      </w:r>
      <w:r w:rsidRPr="00484C67">
        <w:rPr>
          <w:rFonts w:ascii="Consolas" w:hAnsi="Consolas" w:cs="Consolas"/>
          <w:color w:val="008080"/>
          <w:szCs w:val="20"/>
          <w:lang w:bidi="he-IL"/>
        </w:rPr>
        <w:t>&lt;/</w:t>
      </w:r>
      <w:r w:rsidRPr="00484C67">
        <w:rPr>
          <w:rFonts w:ascii="Consolas" w:hAnsi="Consolas" w:cs="Consolas"/>
          <w:color w:val="3F7F7F"/>
          <w:szCs w:val="20"/>
          <w:lang w:bidi="he-IL"/>
        </w:rPr>
        <w:t>span</w:t>
      </w:r>
      <w:r w:rsidRPr="00484C67">
        <w:rPr>
          <w:rFonts w:ascii="Consolas" w:hAnsi="Consolas" w:cs="Consolas"/>
          <w:color w:val="008080"/>
          <w:szCs w:val="20"/>
          <w:lang w:bidi="he-IL"/>
        </w:rPr>
        <w:t>&gt;&lt;/</w:t>
      </w:r>
      <w:r w:rsidRPr="00484C67">
        <w:rPr>
          <w:rFonts w:ascii="Consolas" w:hAnsi="Consolas" w:cs="Consolas"/>
          <w:color w:val="3F7F7F"/>
          <w:szCs w:val="20"/>
          <w:lang w:bidi="he-IL"/>
        </w:rPr>
        <w:t>div</w:t>
      </w:r>
      <w:r w:rsidRPr="00484C67">
        <w:rPr>
          <w:rFonts w:ascii="Consolas" w:hAnsi="Consolas" w:cs="Consolas"/>
          <w:color w:val="008080"/>
          <w:szCs w:val="20"/>
          <w:lang w:bidi="he-IL"/>
        </w:rPr>
        <w:t>&gt;</w:t>
      </w:r>
    </w:p>
    <w:p w:rsidR="00484C67" w:rsidRPr="00484C67" w:rsidRDefault="00484C67" w:rsidP="00484C67">
      <w:pPr>
        <w:pStyle w:val="ListParagraph"/>
        <w:numPr>
          <w:ilvl w:val="0"/>
          <w:numId w:val="7"/>
        </w:numPr>
        <w:shd w:val="clear" w:color="auto" w:fill="DAEEF3" w:themeFill="accent5"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484C67">
        <w:rPr>
          <w:rFonts w:ascii="Consolas" w:hAnsi="Consolas" w:cs="Consolas"/>
          <w:color w:val="000000"/>
          <w:szCs w:val="20"/>
          <w:lang w:bidi="he-IL"/>
        </w:rPr>
        <w:t xml:space="preserve">    </w:t>
      </w:r>
      <w:r w:rsidRPr="00484C67">
        <w:rPr>
          <w:rFonts w:ascii="Consolas" w:hAnsi="Consolas" w:cs="Consolas"/>
          <w:color w:val="000000"/>
          <w:szCs w:val="20"/>
          <w:lang w:bidi="he-IL"/>
        </w:rPr>
        <w:tab/>
      </w:r>
      <w:r w:rsidRPr="00484C67">
        <w:rPr>
          <w:rFonts w:ascii="Consolas" w:hAnsi="Consolas" w:cs="Consolas"/>
          <w:color w:val="008080"/>
          <w:szCs w:val="20"/>
          <w:lang w:bidi="he-IL"/>
        </w:rPr>
        <w:t>&lt;/</w:t>
      </w:r>
      <w:r w:rsidRPr="00484C67">
        <w:rPr>
          <w:rFonts w:ascii="Consolas" w:hAnsi="Consolas" w:cs="Consolas"/>
          <w:color w:val="3F7F7F"/>
          <w:szCs w:val="20"/>
          <w:lang w:bidi="he-IL"/>
        </w:rPr>
        <w:t>td</w:t>
      </w:r>
      <w:r w:rsidRPr="00484C67">
        <w:rPr>
          <w:rFonts w:ascii="Consolas" w:hAnsi="Consolas" w:cs="Consolas"/>
          <w:color w:val="008080"/>
          <w:szCs w:val="20"/>
          <w:lang w:bidi="he-IL"/>
        </w:rPr>
        <w:t>&gt;</w:t>
      </w:r>
    </w:p>
    <w:p w:rsidR="00484C67" w:rsidRPr="00484C67" w:rsidRDefault="00484C67" w:rsidP="00484C67">
      <w:pPr>
        <w:pStyle w:val="ListParagraph"/>
        <w:numPr>
          <w:ilvl w:val="0"/>
          <w:numId w:val="7"/>
        </w:numPr>
        <w:shd w:val="clear" w:color="auto" w:fill="DAEEF3" w:themeFill="accent5"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484C67">
        <w:rPr>
          <w:rFonts w:ascii="Consolas" w:hAnsi="Consolas" w:cs="Consolas"/>
          <w:color w:val="000000"/>
          <w:szCs w:val="20"/>
          <w:lang w:bidi="he-IL"/>
        </w:rPr>
        <w:t xml:space="preserve">    </w:t>
      </w:r>
      <w:r w:rsidRPr="00484C67">
        <w:rPr>
          <w:rFonts w:ascii="Consolas" w:hAnsi="Consolas" w:cs="Consolas"/>
          <w:color w:val="008080"/>
          <w:szCs w:val="20"/>
          <w:lang w:bidi="he-IL"/>
        </w:rPr>
        <w:t>&lt;/</w:t>
      </w:r>
      <w:proofErr w:type="spellStart"/>
      <w:r w:rsidRPr="00484C67">
        <w:rPr>
          <w:rFonts w:ascii="Consolas" w:hAnsi="Consolas" w:cs="Consolas"/>
          <w:color w:val="3F7F7F"/>
          <w:szCs w:val="20"/>
          <w:lang w:bidi="he-IL"/>
        </w:rPr>
        <w:t>tr</w:t>
      </w:r>
      <w:proofErr w:type="spellEnd"/>
      <w:r w:rsidRPr="00484C67">
        <w:rPr>
          <w:rFonts w:ascii="Consolas" w:hAnsi="Consolas" w:cs="Consolas"/>
          <w:color w:val="008080"/>
          <w:szCs w:val="20"/>
          <w:lang w:bidi="he-IL"/>
        </w:rPr>
        <w:t>&gt;</w:t>
      </w:r>
    </w:p>
    <w:p w:rsidR="00484C67" w:rsidRPr="00484C67" w:rsidRDefault="00484C67" w:rsidP="00484C67">
      <w:pPr>
        <w:pStyle w:val="ListParagraph"/>
        <w:numPr>
          <w:ilvl w:val="0"/>
          <w:numId w:val="7"/>
        </w:numPr>
        <w:shd w:val="clear" w:color="auto" w:fill="DAEEF3" w:themeFill="accent5"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484C67">
        <w:rPr>
          <w:rFonts w:ascii="Consolas" w:hAnsi="Consolas" w:cs="Consolas"/>
          <w:color w:val="000000"/>
          <w:szCs w:val="20"/>
          <w:lang w:bidi="he-IL"/>
        </w:rPr>
        <w:t xml:space="preserve">    </w:t>
      </w:r>
      <w:r w:rsidRPr="00484C67">
        <w:rPr>
          <w:rFonts w:ascii="Consolas" w:hAnsi="Consolas" w:cs="Consolas"/>
          <w:color w:val="008080"/>
          <w:szCs w:val="20"/>
          <w:lang w:bidi="he-IL"/>
        </w:rPr>
        <w:t>&lt;</w:t>
      </w:r>
      <w:proofErr w:type="spellStart"/>
      <w:r w:rsidRPr="00484C67">
        <w:rPr>
          <w:rFonts w:ascii="Consolas" w:hAnsi="Consolas" w:cs="Consolas"/>
          <w:color w:val="3F7F7F"/>
          <w:szCs w:val="20"/>
          <w:lang w:bidi="he-IL"/>
        </w:rPr>
        <w:t>tr</w:t>
      </w:r>
      <w:proofErr w:type="spellEnd"/>
      <w:r w:rsidRPr="00484C67">
        <w:rPr>
          <w:rFonts w:ascii="Consolas" w:hAnsi="Consolas" w:cs="Consolas"/>
          <w:color w:val="008080"/>
          <w:szCs w:val="20"/>
          <w:lang w:bidi="he-IL"/>
        </w:rPr>
        <w:t>&gt;</w:t>
      </w:r>
    </w:p>
    <w:p w:rsidR="00484C67" w:rsidRPr="00484C67" w:rsidRDefault="00484C67" w:rsidP="00484C67">
      <w:pPr>
        <w:pStyle w:val="ListParagraph"/>
        <w:numPr>
          <w:ilvl w:val="0"/>
          <w:numId w:val="7"/>
        </w:numPr>
        <w:shd w:val="clear" w:color="auto" w:fill="DAEEF3" w:themeFill="accent5"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484C67">
        <w:rPr>
          <w:rFonts w:ascii="Consolas" w:hAnsi="Consolas" w:cs="Consolas"/>
          <w:color w:val="000000"/>
          <w:szCs w:val="20"/>
          <w:lang w:bidi="he-IL"/>
        </w:rPr>
        <w:t xml:space="preserve">    </w:t>
      </w:r>
      <w:r w:rsidRPr="00484C67">
        <w:rPr>
          <w:rFonts w:ascii="Consolas" w:hAnsi="Consolas" w:cs="Consolas"/>
          <w:color w:val="000000"/>
          <w:szCs w:val="20"/>
          <w:lang w:bidi="he-IL"/>
        </w:rPr>
        <w:tab/>
      </w:r>
      <w:r w:rsidRPr="00484C67">
        <w:rPr>
          <w:rFonts w:ascii="Consolas" w:hAnsi="Consolas" w:cs="Consolas"/>
          <w:color w:val="008080"/>
          <w:szCs w:val="20"/>
          <w:lang w:bidi="he-IL"/>
        </w:rPr>
        <w:t>&lt;</w:t>
      </w:r>
      <w:r w:rsidRPr="00484C67">
        <w:rPr>
          <w:rFonts w:ascii="Consolas" w:hAnsi="Consolas" w:cs="Consolas"/>
          <w:color w:val="3F7F7F"/>
          <w:szCs w:val="20"/>
          <w:lang w:bidi="he-IL"/>
        </w:rPr>
        <w:t>td</w:t>
      </w:r>
      <w:r w:rsidRPr="00484C67">
        <w:rPr>
          <w:rFonts w:ascii="Consolas" w:hAnsi="Consolas" w:cs="Consolas"/>
          <w:szCs w:val="20"/>
          <w:lang w:bidi="he-IL"/>
        </w:rPr>
        <w:t xml:space="preserve"> </w:t>
      </w:r>
      <w:r w:rsidRPr="00484C67">
        <w:rPr>
          <w:rFonts w:ascii="Consolas" w:hAnsi="Consolas" w:cs="Consolas"/>
          <w:color w:val="7F007F"/>
          <w:szCs w:val="20"/>
          <w:lang w:bidi="he-IL"/>
        </w:rPr>
        <w:t>class</w:t>
      </w:r>
      <w:r w:rsidRPr="00484C67">
        <w:rPr>
          <w:rFonts w:ascii="Consolas" w:hAnsi="Consolas" w:cs="Consolas"/>
          <w:color w:val="000000"/>
          <w:szCs w:val="20"/>
          <w:lang w:bidi="he-IL"/>
        </w:rPr>
        <w:t>=</w:t>
      </w:r>
      <w:r w:rsidRPr="00484C67">
        <w:rPr>
          <w:rFonts w:ascii="Consolas" w:hAnsi="Consolas" w:cs="Consolas"/>
          <w:i/>
          <w:iCs/>
          <w:color w:val="2A00FF"/>
          <w:szCs w:val="20"/>
          <w:lang w:bidi="he-IL"/>
        </w:rPr>
        <w:t>"details"</w:t>
      </w:r>
      <w:r w:rsidRPr="00484C67">
        <w:rPr>
          <w:rFonts w:ascii="Consolas" w:hAnsi="Consolas" w:cs="Consolas"/>
          <w:color w:val="008080"/>
          <w:szCs w:val="20"/>
          <w:lang w:bidi="he-IL"/>
        </w:rPr>
        <w:t>&gt;</w:t>
      </w:r>
    </w:p>
    <w:p w:rsidR="00484C67" w:rsidRPr="00484C67" w:rsidRDefault="00484C67" w:rsidP="00484C67">
      <w:pPr>
        <w:pStyle w:val="ListParagraph"/>
        <w:numPr>
          <w:ilvl w:val="0"/>
          <w:numId w:val="7"/>
        </w:numPr>
        <w:shd w:val="clear" w:color="auto" w:fill="DAEEF3" w:themeFill="accent5"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484C67">
        <w:rPr>
          <w:rFonts w:ascii="Consolas" w:hAnsi="Consolas" w:cs="Consolas"/>
          <w:color w:val="000000"/>
          <w:szCs w:val="20"/>
          <w:lang w:bidi="he-IL"/>
        </w:rPr>
        <w:t xml:space="preserve">    </w:t>
      </w:r>
      <w:r w:rsidRPr="00484C67">
        <w:rPr>
          <w:rFonts w:ascii="Consolas" w:hAnsi="Consolas" w:cs="Consolas"/>
          <w:color w:val="000000"/>
          <w:szCs w:val="20"/>
          <w:lang w:bidi="he-IL"/>
        </w:rPr>
        <w:tab/>
      </w:r>
      <w:r w:rsidRPr="00484C67">
        <w:rPr>
          <w:rFonts w:ascii="Consolas" w:hAnsi="Consolas" w:cs="Consolas"/>
          <w:color w:val="000000"/>
          <w:szCs w:val="20"/>
          <w:lang w:bidi="he-IL"/>
        </w:rPr>
        <w:tab/>
      </w:r>
      <w:r w:rsidRPr="00484C67">
        <w:rPr>
          <w:rFonts w:ascii="Consolas" w:hAnsi="Consolas" w:cs="Consolas"/>
          <w:color w:val="008080"/>
          <w:szCs w:val="20"/>
          <w:lang w:bidi="he-IL"/>
        </w:rPr>
        <w:t>&lt;</w:t>
      </w:r>
      <w:r w:rsidRPr="00484C67">
        <w:rPr>
          <w:rFonts w:ascii="Consolas" w:hAnsi="Consolas" w:cs="Consolas"/>
          <w:color w:val="3F7F7F"/>
          <w:szCs w:val="20"/>
          <w:lang w:bidi="he-IL"/>
        </w:rPr>
        <w:t>span</w:t>
      </w:r>
      <w:r w:rsidRPr="00484C67">
        <w:rPr>
          <w:rFonts w:ascii="Consolas" w:hAnsi="Consolas" w:cs="Consolas"/>
          <w:szCs w:val="20"/>
          <w:lang w:bidi="he-IL"/>
        </w:rPr>
        <w:t xml:space="preserve"> </w:t>
      </w:r>
      <w:r w:rsidRPr="00484C67">
        <w:rPr>
          <w:rFonts w:ascii="Consolas" w:hAnsi="Consolas" w:cs="Consolas"/>
          <w:color w:val="7F007F"/>
          <w:szCs w:val="20"/>
          <w:lang w:bidi="he-IL"/>
        </w:rPr>
        <w:t>class</w:t>
      </w:r>
      <w:r w:rsidRPr="00484C67">
        <w:rPr>
          <w:rFonts w:ascii="Consolas" w:hAnsi="Consolas" w:cs="Consolas"/>
          <w:color w:val="000000"/>
          <w:szCs w:val="20"/>
          <w:lang w:bidi="he-IL"/>
        </w:rPr>
        <w:t>=</w:t>
      </w:r>
      <w:r w:rsidRPr="00484C67">
        <w:rPr>
          <w:rFonts w:ascii="Consolas" w:hAnsi="Consolas" w:cs="Consolas"/>
          <w:i/>
          <w:iCs/>
          <w:color w:val="2A00FF"/>
          <w:szCs w:val="20"/>
          <w:lang w:bidi="he-IL"/>
        </w:rPr>
        <w:t>"</w:t>
      </w:r>
      <w:proofErr w:type="spellStart"/>
      <w:r w:rsidRPr="00484C67">
        <w:rPr>
          <w:rFonts w:ascii="Consolas" w:hAnsi="Consolas" w:cs="Consolas"/>
          <w:i/>
          <w:iCs/>
          <w:color w:val="2A00FF"/>
          <w:szCs w:val="20"/>
          <w:lang w:bidi="he-IL"/>
        </w:rPr>
        <w:t>contactDetails</w:t>
      </w:r>
      <w:proofErr w:type="spellEnd"/>
      <w:r w:rsidRPr="00484C67">
        <w:rPr>
          <w:rFonts w:ascii="Consolas" w:hAnsi="Consolas" w:cs="Consolas"/>
          <w:i/>
          <w:iCs/>
          <w:color w:val="2A00FF"/>
          <w:szCs w:val="20"/>
          <w:lang w:bidi="he-IL"/>
        </w:rPr>
        <w:t>"</w:t>
      </w:r>
      <w:r w:rsidRPr="00484C67">
        <w:rPr>
          <w:rFonts w:ascii="Consolas" w:hAnsi="Consolas" w:cs="Consolas"/>
          <w:color w:val="008080"/>
          <w:szCs w:val="20"/>
          <w:lang w:bidi="he-IL"/>
        </w:rPr>
        <w:t>&gt;&lt;</w:t>
      </w:r>
      <w:r w:rsidRPr="00484C67">
        <w:rPr>
          <w:rFonts w:ascii="Consolas" w:hAnsi="Consolas" w:cs="Consolas"/>
          <w:color w:val="3F7F7F"/>
          <w:szCs w:val="20"/>
          <w:lang w:bidi="he-IL"/>
        </w:rPr>
        <w:t>strong</w:t>
      </w:r>
      <w:r w:rsidRPr="00484C67">
        <w:rPr>
          <w:rFonts w:ascii="Consolas" w:hAnsi="Consolas" w:cs="Consolas"/>
          <w:color w:val="008080"/>
          <w:szCs w:val="20"/>
          <w:lang w:bidi="he-IL"/>
        </w:rPr>
        <w:t>&gt;&lt;</w:t>
      </w:r>
      <w:r w:rsidRPr="00484C67">
        <w:rPr>
          <w:rFonts w:ascii="Consolas" w:hAnsi="Consolas" w:cs="Consolas"/>
          <w:color w:val="3F7F7F"/>
          <w:szCs w:val="20"/>
          <w:lang w:bidi="he-IL"/>
        </w:rPr>
        <w:t>a</w:t>
      </w:r>
      <w:r w:rsidRPr="00484C67">
        <w:rPr>
          <w:rFonts w:ascii="Consolas" w:hAnsi="Consolas" w:cs="Consolas"/>
          <w:szCs w:val="20"/>
          <w:lang w:bidi="he-IL"/>
        </w:rPr>
        <w:t xml:space="preserve"> </w:t>
      </w:r>
      <w:r w:rsidRPr="00484C67">
        <w:rPr>
          <w:rFonts w:ascii="Consolas" w:hAnsi="Consolas" w:cs="Consolas"/>
          <w:color w:val="7F007F"/>
          <w:szCs w:val="20"/>
          <w:lang w:bidi="he-IL"/>
        </w:rPr>
        <w:t>class</w:t>
      </w:r>
      <w:r w:rsidRPr="00484C67">
        <w:rPr>
          <w:rFonts w:ascii="Consolas" w:hAnsi="Consolas" w:cs="Consolas"/>
          <w:color w:val="000000"/>
          <w:szCs w:val="20"/>
          <w:lang w:bidi="he-IL"/>
        </w:rPr>
        <w:t>=</w:t>
      </w:r>
      <w:r w:rsidRPr="00484C67">
        <w:rPr>
          <w:rFonts w:ascii="Consolas" w:hAnsi="Consolas" w:cs="Consolas"/>
          <w:i/>
          <w:iCs/>
          <w:color w:val="2A00FF"/>
          <w:szCs w:val="20"/>
          <w:lang w:bidi="he-IL"/>
        </w:rPr>
        <w:t>"box-a title"</w:t>
      </w:r>
      <w:r w:rsidRPr="00484C67">
        <w:rPr>
          <w:rFonts w:ascii="Consolas" w:hAnsi="Consolas" w:cs="Consolas"/>
          <w:szCs w:val="20"/>
          <w:lang w:bidi="he-IL"/>
        </w:rPr>
        <w:t xml:space="preserve"> </w:t>
      </w:r>
    </w:p>
    <w:p w:rsidR="00484C67" w:rsidRPr="00484C67" w:rsidRDefault="00484C67" w:rsidP="00484C67">
      <w:pPr>
        <w:pStyle w:val="ListParagraph"/>
        <w:numPr>
          <w:ilvl w:val="0"/>
          <w:numId w:val="7"/>
        </w:numPr>
        <w:shd w:val="clear" w:color="auto" w:fill="DAEEF3" w:themeFill="accent5"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484C67">
        <w:rPr>
          <w:rFonts w:ascii="Consolas" w:hAnsi="Consolas" w:cs="Consolas"/>
          <w:szCs w:val="20"/>
          <w:lang w:bidi="he-IL"/>
        </w:rPr>
        <w:tab/>
      </w:r>
      <w:r w:rsidRPr="00484C67">
        <w:rPr>
          <w:rFonts w:ascii="Consolas" w:hAnsi="Consolas" w:cs="Consolas"/>
          <w:szCs w:val="20"/>
          <w:lang w:bidi="he-IL"/>
        </w:rPr>
        <w:tab/>
      </w:r>
      <w:r w:rsidRPr="00484C67">
        <w:rPr>
          <w:rFonts w:ascii="Consolas" w:hAnsi="Consolas" w:cs="Consolas"/>
          <w:szCs w:val="20"/>
          <w:lang w:bidi="he-IL"/>
        </w:rPr>
        <w:tab/>
      </w:r>
      <w:r w:rsidRPr="00484C67">
        <w:rPr>
          <w:rFonts w:ascii="Consolas" w:hAnsi="Consolas" w:cs="Consolas"/>
          <w:color w:val="7F007F"/>
          <w:szCs w:val="20"/>
          <w:lang w:bidi="he-IL"/>
        </w:rPr>
        <w:t>href</w:t>
      </w:r>
      <w:r w:rsidRPr="00484C67">
        <w:rPr>
          <w:rFonts w:ascii="Consolas" w:hAnsi="Consolas" w:cs="Consolas"/>
          <w:color w:val="000000"/>
          <w:szCs w:val="20"/>
          <w:lang w:bidi="he-IL"/>
        </w:rPr>
        <w:t>=</w:t>
      </w:r>
      <w:r w:rsidRPr="00484C67">
        <w:rPr>
          <w:rFonts w:ascii="Consolas" w:hAnsi="Consolas" w:cs="Consolas"/>
          <w:i/>
          <w:iCs/>
          <w:color w:val="2A00FF"/>
          <w:szCs w:val="20"/>
          <w:lang w:bidi="he-IL"/>
        </w:rPr>
        <w:t>"https://maps.google.com/maps?f=q&amp;amp;source=s_q&amp;amp;hl=en&amp;amp;geocode=&amp;amp;q=5050+Factory+Shop+Blvd.++Suite+310++Castle+Rock,+</w:t>
      </w:r>
    </w:p>
    <w:p w:rsidR="00484C67" w:rsidRPr="00484C67" w:rsidRDefault="00484C67" w:rsidP="00484C67">
      <w:pPr>
        <w:pStyle w:val="ListParagraph"/>
        <w:numPr>
          <w:ilvl w:val="0"/>
          <w:numId w:val="7"/>
        </w:numPr>
        <w:shd w:val="clear" w:color="auto" w:fill="DAEEF3" w:themeFill="accent5"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484C67">
        <w:rPr>
          <w:rFonts w:ascii="Consolas" w:hAnsi="Consolas" w:cs="Consolas"/>
          <w:i/>
          <w:iCs/>
          <w:color w:val="2A00FF"/>
          <w:szCs w:val="20"/>
          <w:lang w:bidi="he-IL"/>
        </w:rPr>
        <w:tab/>
      </w:r>
      <w:r w:rsidRPr="00484C67">
        <w:rPr>
          <w:rFonts w:ascii="Consolas" w:hAnsi="Consolas" w:cs="Consolas"/>
          <w:i/>
          <w:iCs/>
          <w:color w:val="2A00FF"/>
          <w:szCs w:val="20"/>
          <w:lang w:bidi="he-IL"/>
        </w:rPr>
        <w:tab/>
      </w:r>
      <w:r w:rsidRPr="00484C67">
        <w:rPr>
          <w:rFonts w:ascii="Consolas" w:hAnsi="Consolas" w:cs="Consolas"/>
          <w:i/>
          <w:iCs/>
          <w:color w:val="2A00FF"/>
          <w:szCs w:val="20"/>
          <w:lang w:bidi="he-IL"/>
        </w:rPr>
        <w:tab/>
        <w:t>CO+80108+&amp;amp;aq=&amp;amp;sll=45.244769,-93.666404&amp;amp;sspn=0.007985,0.013078&amp;amp;ie=UTF8&amp;amp;hq=&amp;amp;hnear=5050+Factory+Shops+Blvd+%23310,+</w:t>
      </w:r>
    </w:p>
    <w:p w:rsidR="00484C67" w:rsidRPr="00484C67" w:rsidRDefault="00484C67" w:rsidP="00484C67">
      <w:pPr>
        <w:pStyle w:val="ListParagraph"/>
        <w:numPr>
          <w:ilvl w:val="0"/>
          <w:numId w:val="7"/>
        </w:numPr>
        <w:shd w:val="clear" w:color="auto" w:fill="DAEEF3" w:themeFill="accent5"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484C67">
        <w:rPr>
          <w:rFonts w:ascii="Consolas" w:hAnsi="Consolas" w:cs="Consolas"/>
          <w:i/>
          <w:iCs/>
          <w:color w:val="2A00FF"/>
          <w:szCs w:val="20"/>
          <w:lang w:bidi="he-IL"/>
        </w:rPr>
        <w:tab/>
      </w:r>
      <w:r w:rsidRPr="00484C67">
        <w:rPr>
          <w:rFonts w:ascii="Consolas" w:hAnsi="Consolas" w:cs="Consolas"/>
          <w:i/>
          <w:iCs/>
          <w:color w:val="2A00FF"/>
          <w:szCs w:val="20"/>
          <w:lang w:bidi="he-IL"/>
        </w:rPr>
        <w:tab/>
      </w:r>
      <w:r w:rsidRPr="00484C67">
        <w:rPr>
          <w:rFonts w:ascii="Consolas" w:hAnsi="Consolas" w:cs="Consolas"/>
          <w:i/>
          <w:iCs/>
          <w:color w:val="2A00FF"/>
          <w:szCs w:val="20"/>
          <w:lang w:bidi="he-IL"/>
        </w:rPr>
        <w:tab/>
        <w:t>Castle+Rock,+Colorado+80108&amp;amp;t=m&amp;amp;ll=39.413651,-104.872484&amp;amp;spn=0.031829,0.054932&amp;amp;z=14&amp;amp;iwloc=A&amp;amp;output=embed"</w:t>
      </w:r>
      <w:r w:rsidRPr="00484C67">
        <w:rPr>
          <w:rFonts w:ascii="Consolas" w:hAnsi="Consolas" w:cs="Consolas"/>
          <w:color w:val="008080"/>
          <w:szCs w:val="20"/>
          <w:lang w:bidi="he-IL"/>
        </w:rPr>
        <w:t>&gt;</w:t>
      </w:r>
    </w:p>
    <w:p w:rsidR="00484C67" w:rsidRPr="00484C67" w:rsidRDefault="00484C67" w:rsidP="00484C67">
      <w:pPr>
        <w:pStyle w:val="ListParagraph"/>
        <w:numPr>
          <w:ilvl w:val="0"/>
          <w:numId w:val="7"/>
        </w:numPr>
        <w:shd w:val="clear" w:color="auto" w:fill="DAEEF3" w:themeFill="accent5"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484C67">
        <w:rPr>
          <w:rFonts w:ascii="Consolas" w:hAnsi="Consolas" w:cs="Consolas"/>
          <w:color w:val="000000"/>
          <w:szCs w:val="20"/>
          <w:lang w:bidi="he-IL"/>
        </w:rPr>
        <w:tab/>
      </w:r>
      <w:r w:rsidRPr="00484C67">
        <w:rPr>
          <w:rFonts w:ascii="Consolas" w:hAnsi="Consolas" w:cs="Consolas"/>
          <w:color w:val="000000"/>
          <w:szCs w:val="20"/>
          <w:lang w:bidi="he-IL"/>
        </w:rPr>
        <w:tab/>
      </w:r>
      <w:r w:rsidRPr="00484C67">
        <w:rPr>
          <w:rFonts w:ascii="Consolas" w:hAnsi="Consolas" w:cs="Consolas"/>
          <w:color w:val="000000"/>
          <w:szCs w:val="20"/>
          <w:lang w:bidi="he-IL"/>
        </w:rPr>
        <w:tab/>
      </w:r>
      <w:r w:rsidRPr="00484C67">
        <w:rPr>
          <w:rFonts w:ascii="Consolas" w:hAnsi="Consolas" w:cs="Consolas"/>
          <w:color w:val="000000"/>
          <w:szCs w:val="20"/>
          <w:u w:val="single"/>
          <w:lang w:bidi="he-IL"/>
        </w:rPr>
        <w:t>Pre</w:t>
      </w:r>
      <w:r w:rsidRPr="00484C67">
        <w:rPr>
          <w:rFonts w:ascii="Consolas" w:hAnsi="Consolas" w:cs="Consolas"/>
          <w:color w:val="000000"/>
          <w:szCs w:val="20"/>
          <w:lang w:bidi="he-IL"/>
        </w:rPr>
        <w:t>-Conference Meetings</w:t>
      </w:r>
      <w:r w:rsidRPr="00484C67">
        <w:rPr>
          <w:rFonts w:ascii="Consolas" w:hAnsi="Consolas" w:cs="Consolas"/>
          <w:color w:val="008080"/>
          <w:szCs w:val="20"/>
          <w:lang w:bidi="he-IL"/>
        </w:rPr>
        <w:t>&lt;/</w:t>
      </w:r>
      <w:r w:rsidRPr="00484C67">
        <w:rPr>
          <w:rFonts w:ascii="Consolas" w:hAnsi="Consolas" w:cs="Consolas"/>
          <w:color w:val="3F7F7F"/>
          <w:szCs w:val="20"/>
          <w:lang w:bidi="he-IL"/>
        </w:rPr>
        <w:t>a</w:t>
      </w:r>
      <w:r w:rsidRPr="00484C67">
        <w:rPr>
          <w:rFonts w:ascii="Consolas" w:hAnsi="Consolas" w:cs="Consolas"/>
          <w:color w:val="008080"/>
          <w:szCs w:val="20"/>
          <w:lang w:bidi="he-IL"/>
        </w:rPr>
        <w:t>&gt;&lt;/</w:t>
      </w:r>
      <w:r w:rsidRPr="00484C67">
        <w:rPr>
          <w:rFonts w:ascii="Consolas" w:hAnsi="Consolas" w:cs="Consolas"/>
          <w:color w:val="3F7F7F"/>
          <w:szCs w:val="20"/>
          <w:lang w:bidi="he-IL"/>
        </w:rPr>
        <w:t>strong</w:t>
      </w:r>
      <w:r w:rsidRPr="00484C67">
        <w:rPr>
          <w:rFonts w:ascii="Consolas" w:hAnsi="Consolas" w:cs="Consolas"/>
          <w:color w:val="008080"/>
          <w:szCs w:val="20"/>
          <w:lang w:bidi="he-IL"/>
        </w:rPr>
        <w:t>&gt;&lt;/</w:t>
      </w:r>
      <w:r w:rsidRPr="00484C67">
        <w:rPr>
          <w:rFonts w:ascii="Consolas" w:hAnsi="Consolas" w:cs="Consolas"/>
          <w:color w:val="3F7F7F"/>
          <w:szCs w:val="20"/>
          <w:lang w:bidi="he-IL"/>
        </w:rPr>
        <w:t>span</w:t>
      </w:r>
      <w:r w:rsidRPr="00484C67">
        <w:rPr>
          <w:rFonts w:ascii="Consolas" w:hAnsi="Consolas" w:cs="Consolas"/>
          <w:color w:val="008080"/>
          <w:szCs w:val="20"/>
          <w:lang w:bidi="he-IL"/>
        </w:rPr>
        <w:t>&gt;</w:t>
      </w:r>
    </w:p>
    <w:p w:rsidR="00484C67" w:rsidRPr="00484C67" w:rsidRDefault="00484C67" w:rsidP="00484C67">
      <w:pPr>
        <w:pStyle w:val="ListParagraph"/>
        <w:numPr>
          <w:ilvl w:val="0"/>
          <w:numId w:val="7"/>
        </w:numPr>
        <w:shd w:val="clear" w:color="auto" w:fill="DAEEF3" w:themeFill="accent5"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484C67">
        <w:rPr>
          <w:rFonts w:ascii="Consolas" w:hAnsi="Consolas" w:cs="Consolas"/>
          <w:color w:val="000000"/>
          <w:szCs w:val="20"/>
          <w:lang w:bidi="he-IL"/>
        </w:rPr>
        <w:t xml:space="preserve">    </w:t>
      </w:r>
      <w:r w:rsidRPr="00484C67">
        <w:rPr>
          <w:rFonts w:ascii="Consolas" w:hAnsi="Consolas" w:cs="Consolas"/>
          <w:color w:val="000000"/>
          <w:szCs w:val="20"/>
          <w:lang w:bidi="he-IL"/>
        </w:rPr>
        <w:tab/>
      </w:r>
      <w:r w:rsidRPr="00484C67">
        <w:rPr>
          <w:rFonts w:ascii="Consolas" w:hAnsi="Consolas" w:cs="Consolas"/>
          <w:color w:val="000000"/>
          <w:szCs w:val="20"/>
          <w:lang w:bidi="he-IL"/>
        </w:rPr>
        <w:tab/>
      </w:r>
      <w:r w:rsidRPr="00484C67">
        <w:rPr>
          <w:rFonts w:ascii="Consolas" w:hAnsi="Consolas" w:cs="Consolas"/>
          <w:color w:val="008080"/>
          <w:szCs w:val="20"/>
          <w:lang w:bidi="he-IL"/>
        </w:rPr>
        <w:t>&lt;</w:t>
      </w:r>
      <w:proofErr w:type="spellStart"/>
      <w:r w:rsidRPr="00484C67">
        <w:rPr>
          <w:rFonts w:ascii="Consolas" w:hAnsi="Consolas" w:cs="Consolas"/>
          <w:color w:val="3F7F7F"/>
          <w:szCs w:val="20"/>
          <w:lang w:bidi="he-IL"/>
        </w:rPr>
        <w:t>br</w:t>
      </w:r>
      <w:proofErr w:type="spellEnd"/>
      <w:r w:rsidRPr="00484C67">
        <w:rPr>
          <w:rFonts w:ascii="Consolas" w:hAnsi="Consolas" w:cs="Consolas"/>
          <w:color w:val="008080"/>
          <w:szCs w:val="20"/>
          <w:lang w:bidi="he-IL"/>
        </w:rPr>
        <w:t>/&gt;&lt;</w:t>
      </w:r>
      <w:r w:rsidRPr="00484C67">
        <w:rPr>
          <w:rFonts w:ascii="Consolas" w:hAnsi="Consolas" w:cs="Consolas"/>
          <w:color w:val="3F7F7F"/>
          <w:szCs w:val="20"/>
          <w:lang w:bidi="he-IL"/>
        </w:rPr>
        <w:t>div</w:t>
      </w:r>
      <w:r w:rsidRPr="00484C67">
        <w:rPr>
          <w:rFonts w:ascii="Consolas" w:hAnsi="Consolas" w:cs="Consolas"/>
          <w:szCs w:val="20"/>
          <w:lang w:bidi="he-IL"/>
        </w:rPr>
        <w:t xml:space="preserve"> </w:t>
      </w:r>
      <w:r w:rsidRPr="00484C67">
        <w:rPr>
          <w:rFonts w:ascii="Consolas" w:hAnsi="Consolas" w:cs="Consolas"/>
          <w:color w:val="7F007F"/>
          <w:szCs w:val="20"/>
          <w:lang w:bidi="he-IL"/>
        </w:rPr>
        <w:t>class</w:t>
      </w:r>
      <w:r w:rsidRPr="00484C67">
        <w:rPr>
          <w:rFonts w:ascii="Consolas" w:hAnsi="Consolas" w:cs="Consolas"/>
          <w:color w:val="000000"/>
          <w:szCs w:val="20"/>
          <w:lang w:bidi="he-IL"/>
        </w:rPr>
        <w:t>=</w:t>
      </w:r>
      <w:r w:rsidRPr="00484C67">
        <w:rPr>
          <w:rFonts w:ascii="Consolas" w:hAnsi="Consolas" w:cs="Consolas"/>
          <w:i/>
          <w:iCs/>
          <w:color w:val="2A00FF"/>
          <w:szCs w:val="20"/>
          <w:lang w:bidi="he-IL"/>
        </w:rPr>
        <w:t>"address"</w:t>
      </w:r>
      <w:r w:rsidRPr="00484C67">
        <w:rPr>
          <w:rFonts w:ascii="Consolas" w:hAnsi="Consolas" w:cs="Consolas"/>
          <w:color w:val="008080"/>
          <w:szCs w:val="20"/>
          <w:lang w:bidi="he-IL"/>
        </w:rPr>
        <w:t>&gt;&lt;</w:t>
      </w:r>
      <w:proofErr w:type="spellStart"/>
      <w:r w:rsidRPr="00484C67">
        <w:rPr>
          <w:rFonts w:ascii="Consolas" w:hAnsi="Consolas" w:cs="Consolas"/>
          <w:color w:val="3F7F7F"/>
          <w:szCs w:val="20"/>
          <w:lang w:bidi="he-IL"/>
        </w:rPr>
        <w:t>img</w:t>
      </w:r>
      <w:proofErr w:type="spellEnd"/>
      <w:r w:rsidRPr="00484C67">
        <w:rPr>
          <w:rFonts w:ascii="Consolas" w:hAnsi="Consolas" w:cs="Consolas"/>
          <w:szCs w:val="20"/>
          <w:lang w:bidi="he-IL"/>
        </w:rPr>
        <w:t xml:space="preserve"> </w:t>
      </w:r>
      <w:proofErr w:type="spellStart"/>
      <w:r w:rsidRPr="00484C67">
        <w:rPr>
          <w:rFonts w:ascii="Consolas" w:hAnsi="Consolas" w:cs="Consolas"/>
          <w:color w:val="7F007F"/>
          <w:szCs w:val="20"/>
          <w:lang w:bidi="he-IL"/>
        </w:rPr>
        <w:t>src</w:t>
      </w:r>
      <w:proofErr w:type="spellEnd"/>
      <w:r w:rsidRPr="00484C67">
        <w:rPr>
          <w:rFonts w:ascii="Consolas" w:hAnsi="Consolas" w:cs="Consolas"/>
          <w:color w:val="000000"/>
          <w:szCs w:val="20"/>
          <w:lang w:bidi="he-IL"/>
        </w:rPr>
        <w:t>=</w:t>
      </w:r>
      <w:r w:rsidRPr="00484C67">
        <w:rPr>
          <w:rFonts w:ascii="Consolas" w:hAnsi="Consolas" w:cs="Consolas"/>
          <w:i/>
          <w:iCs/>
          <w:color w:val="2A00FF"/>
          <w:szCs w:val="20"/>
          <w:lang w:bidi="he-IL"/>
        </w:rPr>
        <w:t>"pub/</w:t>
      </w:r>
      <w:proofErr w:type="spellStart"/>
      <w:r w:rsidRPr="00484C67">
        <w:rPr>
          <w:rFonts w:ascii="Consolas" w:hAnsi="Consolas" w:cs="Consolas"/>
          <w:i/>
          <w:iCs/>
          <w:color w:val="2A00FF"/>
          <w:szCs w:val="20"/>
          <w:lang w:bidi="he-IL"/>
        </w:rPr>
        <w:t>img</w:t>
      </w:r>
      <w:proofErr w:type="spellEnd"/>
      <w:r w:rsidRPr="00484C67">
        <w:rPr>
          <w:rFonts w:ascii="Consolas" w:hAnsi="Consolas" w:cs="Consolas"/>
          <w:i/>
          <w:iCs/>
          <w:color w:val="2A00FF"/>
          <w:szCs w:val="20"/>
          <w:lang w:bidi="he-IL"/>
        </w:rPr>
        <w:t>/home.png"</w:t>
      </w:r>
      <w:r w:rsidRPr="00484C67">
        <w:rPr>
          <w:rFonts w:ascii="Consolas" w:hAnsi="Consolas" w:cs="Consolas"/>
          <w:szCs w:val="20"/>
          <w:lang w:bidi="he-IL"/>
        </w:rPr>
        <w:t xml:space="preserve"> </w:t>
      </w:r>
      <w:r w:rsidRPr="00484C67">
        <w:rPr>
          <w:rFonts w:ascii="Consolas" w:hAnsi="Consolas" w:cs="Consolas"/>
          <w:color w:val="7F007F"/>
          <w:szCs w:val="20"/>
          <w:lang w:bidi="he-IL"/>
        </w:rPr>
        <w:t>class</w:t>
      </w:r>
      <w:r w:rsidRPr="00484C67">
        <w:rPr>
          <w:rFonts w:ascii="Consolas" w:hAnsi="Consolas" w:cs="Consolas"/>
          <w:color w:val="000000"/>
          <w:szCs w:val="20"/>
          <w:lang w:bidi="he-IL"/>
        </w:rPr>
        <w:t>=</w:t>
      </w:r>
      <w:r w:rsidRPr="00484C67">
        <w:rPr>
          <w:rFonts w:ascii="Consolas" w:hAnsi="Consolas" w:cs="Consolas"/>
          <w:i/>
          <w:iCs/>
          <w:color w:val="2A00FF"/>
          <w:szCs w:val="20"/>
          <w:lang w:bidi="he-IL"/>
        </w:rPr>
        <w:t>"home"</w:t>
      </w:r>
      <w:r w:rsidRPr="00484C67">
        <w:rPr>
          <w:rFonts w:ascii="Consolas" w:hAnsi="Consolas" w:cs="Consolas"/>
          <w:color w:val="008080"/>
          <w:szCs w:val="20"/>
          <w:lang w:bidi="he-IL"/>
        </w:rPr>
        <w:t>/&gt;&lt;</w:t>
      </w:r>
      <w:r w:rsidRPr="00484C67">
        <w:rPr>
          <w:rFonts w:ascii="Consolas" w:hAnsi="Consolas" w:cs="Consolas"/>
          <w:color w:val="3F7F7F"/>
          <w:szCs w:val="20"/>
          <w:lang w:bidi="he-IL"/>
        </w:rPr>
        <w:t>span</w:t>
      </w:r>
      <w:r w:rsidRPr="00484C67">
        <w:rPr>
          <w:rFonts w:ascii="Consolas" w:hAnsi="Consolas" w:cs="Consolas"/>
          <w:szCs w:val="20"/>
          <w:lang w:bidi="he-IL"/>
        </w:rPr>
        <w:t xml:space="preserve"> </w:t>
      </w:r>
      <w:r w:rsidRPr="00484C67">
        <w:rPr>
          <w:rFonts w:ascii="Consolas" w:hAnsi="Consolas" w:cs="Consolas"/>
          <w:color w:val="7F007F"/>
          <w:szCs w:val="20"/>
          <w:lang w:bidi="he-IL"/>
        </w:rPr>
        <w:t>class</w:t>
      </w:r>
      <w:r w:rsidRPr="00484C67">
        <w:rPr>
          <w:rFonts w:ascii="Consolas" w:hAnsi="Consolas" w:cs="Consolas"/>
          <w:color w:val="000000"/>
          <w:szCs w:val="20"/>
          <w:lang w:bidi="he-IL"/>
        </w:rPr>
        <w:t>=</w:t>
      </w:r>
      <w:r w:rsidRPr="00484C67">
        <w:rPr>
          <w:rFonts w:ascii="Consolas" w:hAnsi="Consolas" w:cs="Consolas"/>
          <w:i/>
          <w:iCs/>
          <w:color w:val="2A00FF"/>
          <w:szCs w:val="20"/>
          <w:lang w:bidi="he-IL"/>
        </w:rPr>
        <w:t>"</w:t>
      </w:r>
      <w:proofErr w:type="spellStart"/>
      <w:r w:rsidRPr="00484C67">
        <w:rPr>
          <w:rFonts w:ascii="Consolas" w:hAnsi="Consolas" w:cs="Consolas"/>
          <w:i/>
          <w:iCs/>
          <w:color w:val="2A00FF"/>
          <w:szCs w:val="20"/>
          <w:lang w:bidi="he-IL"/>
        </w:rPr>
        <w:t>contactDetails</w:t>
      </w:r>
      <w:proofErr w:type="spellEnd"/>
      <w:r w:rsidRPr="00484C67">
        <w:rPr>
          <w:rFonts w:ascii="Consolas" w:hAnsi="Consolas" w:cs="Consolas"/>
          <w:i/>
          <w:iCs/>
          <w:color w:val="2A00FF"/>
          <w:szCs w:val="20"/>
          <w:lang w:bidi="he-IL"/>
        </w:rPr>
        <w:t>"</w:t>
      </w:r>
      <w:r w:rsidRPr="00484C67">
        <w:rPr>
          <w:rFonts w:ascii="Consolas" w:hAnsi="Consolas" w:cs="Consolas"/>
          <w:color w:val="008080"/>
          <w:szCs w:val="20"/>
          <w:lang w:bidi="he-IL"/>
        </w:rPr>
        <w:t>&gt;</w:t>
      </w:r>
      <w:r w:rsidRPr="00484C67">
        <w:rPr>
          <w:rFonts w:ascii="Consolas" w:hAnsi="Consolas" w:cs="Consolas"/>
          <w:color w:val="000000"/>
          <w:szCs w:val="20"/>
          <w:lang w:bidi="he-IL"/>
        </w:rPr>
        <w:t xml:space="preserve">5050 Factory Shop </w:t>
      </w:r>
      <w:r w:rsidRPr="00484C67">
        <w:rPr>
          <w:rFonts w:ascii="Consolas" w:hAnsi="Consolas" w:cs="Consolas"/>
          <w:color w:val="000000"/>
          <w:szCs w:val="20"/>
          <w:u w:val="single"/>
          <w:lang w:bidi="he-IL"/>
        </w:rPr>
        <w:t>Blvd</w:t>
      </w:r>
      <w:r w:rsidRPr="00484C67">
        <w:rPr>
          <w:rFonts w:ascii="Consolas" w:hAnsi="Consolas" w:cs="Consolas"/>
          <w:color w:val="000000"/>
          <w:szCs w:val="20"/>
          <w:lang w:bidi="he-IL"/>
        </w:rPr>
        <w:t>.</w:t>
      </w:r>
      <w:r w:rsidRPr="00484C67">
        <w:rPr>
          <w:rFonts w:ascii="Consolas" w:hAnsi="Consolas" w:cs="Consolas"/>
          <w:color w:val="008080"/>
          <w:szCs w:val="20"/>
          <w:lang w:bidi="he-IL"/>
        </w:rPr>
        <w:t>&lt;/</w:t>
      </w:r>
      <w:r w:rsidRPr="00484C67">
        <w:rPr>
          <w:rFonts w:ascii="Consolas" w:hAnsi="Consolas" w:cs="Consolas"/>
          <w:color w:val="3F7F7F"/>
          <w:szCs w:val="20"/>
          <w:lang w:bidi="he-IL"/>
        </w:rPr>
        <w:t>span</w:t>
      </w:r>
      <w:r w:rsidRPr="00484C67">
        <w:rPr>
          <w:rFonts w:ascii="Consolas" w:hAnsi="Consolas" w:cs="Consolas"/>
          <w:color w:val="008080"/>
          <w:szCs w:val="20"/>
          <w:lang w:bidi="he-IL"/>
        </w:rPr>
        <w:t>&gt;&lt;/</w:t>
      </w:r>
      <w:r w:rsidRPr="00484C67">
        <w:rPr>
          <w:rFonts w:ascii="Consolas" w:hAnsi="Consolas" w:cs="Consolas"/>
          <w:color w:val="3F7F7F"/>
          <w:szCs w:val="20"/>
          <w:lang w:bidi="he-IL"/>
        </w:rPr>
        <w:t>div</w:t>
      </w:r>
      <w:r w:rsidRPr="00484C67">
        <w:rPr>
          <w:rFonts w:ascii="Consolas" w:hAnsi="Consolas" w:cs="Consolas"/>
          <w:color w:val="008080"/>
          <w:szCs w:val="20"/>
          <w:lang w:bidi="he-IL"/>
        </w:rPr>
        <w:t>&gt;</w:t>
      </w:r>
    </w:p>
    <w:p w:rsidR="00484C67" w:rsidRPr="00484C67" w:rsidRDefault="00484C67" w:rsidP="00484C67">
      <w:pPr>
        <w:pStyle w:val="ListParagraph"/>
        <w:numPr>
          <w:ilvl w:val="0"/>
          <w:numId w:val="7"/>
        </w:numPr>
        <w:shd w:val="clear" w:color="auto" w:fill="DAEEF3" w:themeFill="accent5"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484C67">
        <w:rPr>
          <w:rFonts w:ascii="Consolas" w:hAnsi="Consolas" w:cs="Consolas"/>
          <w:color w:val="000000"/>
          <w:szCs w:val="20"/>
          <w:lang w:bidi="he-IL"/>
        </w:rPr>
        <w:t xml:space="preserve">    </w:t>
      </w:r>
      <w:r w:rsidRPr="00484C67">
        <w:rPr>
          <w:rFonts w:ascii="Consolas" w:hAnsi="Consolas" w:cs="Consolas"/>
          <w:color w:val="000000"/>
          <w:szCs w:val="20"/>
          <w:lang w:bidi="he-IL"/>
        </w:rPr>
        <w:tab/>
      </w:r>
      <w:r w:rsidRPr="00484C67">
        <w:rPr>
          <w:rFonts w:ascii="Consolas" w:hAnsi="Consolas" w:cs="Consolas"/>
          <w:color w:val="000000"/>
          <w:szCs w:val="20"/>
          <w:lang w:bidi="he-IL"/>
        </w:rPr>
        <w:tab/>
      </w:r>
      <w:r w:rsidRPr="00484C67">
        <w:rPr>
          <w:rFonts w:ascii="Consolas" w:hAnsi="Consolas" w:cs="Consolas"/>
          <w:color w:val="008080"/>
          <w:szCs w:val="20"/>
          <w:lang w:bidi="he-IL"/>
        </w:rPr>
        <w:t>&lt;</w:t>
      </w:r>
      <w:r w:rsidRPr="00484C67">
        <w:rPr>
          <w:rFonts w:ascii="Consolas" w:hAnsi="Consolas" w:cs="Consolas"/>
          <w:color w:val="3F7F7F"/>
          <w:szCs w:val="20"/>
          <w:lang w:bidi="he-IL"/>
        </w:rPr>
        <w:t>span</w:t>
      </w:r>
      <w:r w:rsidRPr="00484C67">
        <w:rPr>
          <w:rFonts w:ascii="Consolas" w:hAnsi="Consolas" w:cs="Consolas"/>
          <w:szCs w:val="20"/>
          <w:lang w:bidi="he-IL"/>
        </w:rPr>
        <w:t xml:space="preserve"> </w:t>
      </w:r>
      <w:r w:rsidRPr="00484C67">
        <w:rPr>
          <w:rFonts w:ascii="Consolas" w:hAnsi="Consolas" w:cs="Consolas"/>
          <w:color w:val="7F007F"/>
          <w:szCs w:val="20"/>
          <w:lang w:bidi="he-IL"/>
        </w:rPr>
        <w:t>class</w:t>
      </w:r>
      <w:r w:rsidRPr="00484C67">
        <w:rPr>
          <w:rFonts w:ascii="Consolas" w:hAnsi="Consolas" w:cs="Consolas"/>
          <w:color w:val="000000"/>
          <w:szCs w:val="20"/>
          <w:lang w:bidi="he-IL"/>
        </w:rPr>
        <w:t>=</w:t>
      </w:r>
      <w:r w:rsidRPr="00484C67">
        <w:rPr>
          <w:rFonts w:ascii="Consolas" w:hAnsi="Consolas" w:cs="Consolas"/>
          <w:i/>
          <w:iCs/>
          <w:color w:val="2A00FF"/>
          <w:szCs w:val="20"/>
          <w:lang w:bidi="he-IL"/>
        </w:rPr>
        <w:t>"</w:t>
      </w:r>
      <w:proofErr w:type="spellStart"/>
      <w:r w:rsidRPr="00484C67">
        <w:rPr>
          <w:rFonts w:ascii="Consolas" w:hAnsi="Consolas" w:cs="Consolas"/>
          <w:i/>
          <w:iCs/>
          <w:color w:val="2A00FF"/>
          <w:szCs w:val="20"/>
          <w:lang w:bidi="he-IL"/>
        </w:rPr>
        <w:t>contactDetails</w:t>
      </w:r>
      <w:proofErr w:type="spellEnd"/>
      <w:r w:rsidRPr="00484C67">
        <w:rPr>
          <w:rFonts w:ascii="Consolas" w:hAnsi="Consolas" w:cs="Consolas"/>
          <w:i/>
          <w:iCs/>
          <w:color w:val="2A00FF"/>
          <w:szCs w:val="20"/>
          <w:lang w:bidi="he-IL"/>
        </w:rPr>
        <w:t xml:space="preserve"> space"</w:t>
      </w:r>
      <w:r w:rsidRPr="00484C67">
        <w:rPr>
          <w:rFonts w:ascii="Consolas" w:hAnsi="Consolas" w:cs="Consolas"/>
          <w:color w:val="008080"/>
          <w:szCs w:val="20"/>
          <w:lang w:bidi="he-IL"/>
        </w:rPr>
        <w:t>&gt;</w:t>
      </w:r>
      <w:r w:rsidRPr="00484C67">
        <w:rPr>
          <w:rFonts w:ascii="Consolas" w:hAnsi="Consolas" w:cs="Consolas"/>
          <w:color w:val="000000"/>
          <w:szCs w:val="20"/>
          <w:lang w:bidi="he-IL"/>
        </w:rPr>
        <w:t>Castle Rock, CO 80108</w:t>
      </w:r>
      <w:r w:rsidRPr="00484C67">
        <w:rPr>
          <w:rFonts w:ascii="Consolas" w:hAnsi="Consolas" w:cs="Consolas"/>
          <w:color w:val="008080"/>
          <w:szCs w:val="20"/>
          <w:lang w:bidi="he-IL"/>
        </w:rPr>
        <w:t>&lt;/</w:t>
      </w:r>
      <w:r w:rsidRPr="00484C67">
        <w:rPr>
          <w:rFonts w:ascii="Consolas" w:hAnsi="Consolas" w:cs="Consolas"/>
          <w:color w:val="3F7F7F"/>
          <w:szCs w:val="20"/>
          <w:lang w:bidi="he-IL"/>
        </w:rPr>
        <w:t>span</w:t>
      </w:r>
      <w:r w:rsidRPr="00484C67">
        <w:rPr>
          <w:rFonts w:ascii="Consolas" w:hAnsi="Consolas" w:cs="Consolas"/>
          <w:color w:val="008080"/>
          <w:szCs w:val="20"/>
          <w:lang w:bidi="he-IL"/>
        </w:rPr>
        <w:t>&gt;</w:t>
      </w:r>
    </w:p>
    <w:p w:rsidR="00484C67" w:rsidRPr="00484C67" w:rsidRDefault="00484C67" w:rsidP="00484C67">
      <w:pPr>
        <w:pStyle w:val="ListParagraph"/>
        <w:numPr>
          <w:ilvl w:val="0"/>
          <w:numId w:val="7"/>
        </w:numPr>
        <w:shd w:val="clear" w:color="auto" w:fill="DAEEF3" w:themeFill="accent5"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484C67">
        <w:rPr>
          <w:rFonts w:ascii="Consolas" w:hAnsi="Consolas" w:cs="Consolas"/>
          <w:color w:val="000000"/>
          <w:szCs w:val="20"/>
          <w:lang w:bidi="he-IL"/>
        </w:rPr>
        <w:t xml:space="preserve">    </w:t>
      </w:r>
      <w:r w:rsidRPr="00484C67">
        <w:rPr>
          <w:rFonts w:ascii="Consolas" w:hAnsi="Consolas" w:cs="Consolas"/>
          <w:color w:val="000000"/>
          <w:szCs w:val="20"/>
          <w:lang w:bidi="he-IL"/>
        </w:rPr>
        <w:tab/>
      </w:r>
      <w:r w:rsidRPr="00484C67">
        <w:rPr>
          <w:rFonts w:ascii="Consolas" w:hAnsi="Consolas" w:cs="Consolas"/>
          <w:color w:val="000000"/>
          <w:szCs w:val="20"/>
          <w:lang w:bidi="he-IL"/>
        </w:rPr>
        <w:tab/>
      </w:r>
      <w:r w:rsidRPr="00484C67">
        <w:rPr>
          <w:rFonts w:ascii="Consolas" w:hAnsi="Consolas" w:cs="Consolas"/>
          <w:color w:val="008080"/>
          <w:szCs w:val="20"/>
          <w:lang w:bidi="he-IL"/>
        </w:rPr>
        <w:t>&lt;</w:t>
      </w:r>
      <w:proofErr w:type="spellStart"/>
      <w:r w:rsidRPr="00484C67">
        <w:rPr>
          <w:rFonts w:ascii="Consolas" w:hAnsi="Consolas" w:cs="Consolas"/>
          <w:color w:val="3F7F7F"/>
          <w:szCs w:val="20"/>
          <w:lang w:bidi="he-IL"/>
        </w:rPr>
        <w:t>br</w:t>
      </w:r>
      <w:proofErr w:type="spellEnd"/>
      <w:r w:rsidRPr="00484C67">
        <w:rPr>
          <w:rFonts w:ascii="Consolas" w:hAnsi="Consolas" w:cs="Consolas"/>
          <w:color w:val="008080"/>
          <w:szCs w:val="20"/>
          <w:lang w:bidi="he-IL"/>
        </w:rPr>
        <w:t>/&gt;&lt;</w:t>
      </w:r>
      <w:r w:rsidRPr="00484C67">
        <w:rPr>
          <w:rFonts w:ascii="Consolas" w:hAnsi="Consolas" w:cs="Consolas"/>
          <w:color w:val="3F7F7F"/>
          <w:szCs w:val="20"/>
          <w:lang w:bidi="he-IL"/>
        </w:rPr>
        <w:t>div</w:t>
      </w:r>
      <w:r w:rsidRPr="00484C67">
        <w:rPr>
          <w:rFonts w:ascii="Consolas" w:hAnsi="Consolas" w:cs="Consolas"/>
          <w:szCs w:val="20"/>
          <w:lang w:bidi="he-IL"/>
        </w:rPr>
        <w:t xml:space="preserve"> </w:t>
      </w:r>
      <w:r w:rsidRPr="00484C67">
        <w:rPr>
          <w:rFonts w:ascii="Consolas" w:hAnsi="Consolas" w:cs="Consolas"/>
          <w:color w:val="7F007F"/>
          <w:szCs w:val="20"/>
          <w:lang w:bidi="he-IL"/>
        </w:rPr>
        <w:t>class</w:t>
      </w:r>
      <w:r w:rsidRPr="00484C67">
        <w:rPr>
          <w:rFonts w:ascii="Consolas" w:hAnsi="Consolas" w:cs="Consolas"/>
          <w:color w:val="000000"/>
          <w:szCs w:val="20"/>
          <w:lang w:bidi="he-IL"/>
        </w:rPr>
        <w:t>=</w:t>
      </w:r>
      <w:r w:rsidRPr="00484C67">
        <w:rPr>
          <w:rFonts w:ascii="Consolas" w:hAnsi="Consolas" w:cs="Consolas"/>
          <w:i/>
          <w:iCs/>
          <w:color w:val="2A00FF"/>
          <w:szCs w:val="20"/>
          <w:lang w:bidi="he-IL"/>
        </w:rPr>
        <w:t>"</w:t>
      </w:r>
      <w:proofErr w:type="spellStart"/>
      <w:r w:rsidRPr="00484C67">
        <w:rPr>
          <w:rFonts w:ascii="Consolas" w:hAnsi="Consolas" w:cs="Consolas"/>
          <w:i/>
          <w:iCs/>
          <w:color w:val="2A00FF"/>
          <w:szCs w:val="20"/>
          <w:lang w:bidi="he-IL"/>
        </w:rPr>
        <w:t>phoneDetails</w:t>
      </w:r>
      <w:proofErr w:type="spellEnd"/>
      <w:r w:rsidRPr="00484C67">
        <w:rPr>
          <w:rFonts w:ascii="Consolas" w:hAnsi="Consolas" w:cs="Consolas"/>
          <w:i/>
          <w:iCs/>
          <w:color w:val="2A00FF"/>
          <w:szCs w:val="20"/>
          <w:lang w:bidi="he-IL"/>
        </w:rPr>
        <w:t>"</w:t>
      </w:r>
      <w:r w:rsidRPr="00484C67">
        <w:rPr>
          <w:rFonts w:ascii="Consolas" w:hAnsi="Consolas" w:cs="Consolas"/>
          <w:color w:val="008080"/>
          <w:szCs w:val="20"/>
          <w:lang w:bidi="he-IL"/>
        </w:rPr>
        <w:t>&gt;&lt;</w:t>
      </w:r>
      <w:proofErr w:type="spellStart"/>
      <w:r w:rsidRPr="00484C67">
        <w:rPr>
          <w:rFonts w:ascii="Consolas" w:hAnsi="Consolas" w:cs="Consolas"/>
          <w:color w:val="3F7F7F"/>
          <w:szCs w:val="20"/>
          <w:lang w:bidi="he-IL"/>
        </w:rPr>
        <w:t>img</w:t>
      </w:r>
      <w:proofErr w:type="spellEnd"/>
      <w:r w:rsidRPr="00484C67">
        <w:rPr>
          <w:rFonts w:ascii="Consolas" w:hAnsi="Consolas" w:cs="Consolas"/>
          <w:szCs w:val="20"/>
          <w:lang w:bidi="he-IL"/>
        </w:rPr>
        <w:t xml:space="preserve"> </w:t>
      </w:r>
      <w:proofErr w:type="spellStart"/>
      <w:r w:rsidRPr="00484C67">
        <w:rPr>
          <w:rFonts w:ascii="Consolas" w:hAnsi="Consolas" w:cs="Consolas"/>
          <w:color w:val="7F007F"/>
          <w:szCs w:val="20"/>
          <w:lang w:bidi="he-IL"/>
        </w:rPr>
        <w:t>src</w:t>
      </w:r>
      <w:proofErr w:type="spellEnd"/>
      <w:r w:rsidRPr="00484C67">
        <w:rPr>
          <w:rFonts w:ascii="Consolas" w:hAnsi="Consolas" w:cs="Consolas"/>
          <w:color w:val="000000"/>
          <w:szCs w:val="20"/>
          <w:lang w:bidi="he-IL"/>
        </w:rPr>
        <w:t>=</w:t>
      </w:r>
      <w:r w:rsidRPr="00484C67">
        <w:rPr>
          <w:rFonts w:ascii="Consolas" w:hAnsi="Consolas" w:cs="Consolas"/>
          <w:i/>
          <w:iCs/>
          <w:color w:val="2A00FF"/>
          <w:szCs w:val="20"/>
          <w:lang w:bidi="he-IL"/>
        </w:rPr>
        <w:t>"pub/</w:t>
      </w:r>
      <w:proofErr w:type="spellStart"/>
      <w:r w:rsidRPr="00484C67">
        <w:rPr>
          <w:rFonts w:ascii="Consolas" w:hAnsi="Consolas" w:cs="Consolas"/>
          <w:i/>
          <w:iCs/>
          <w:color w:val="2A00FF"/>
          <w:szCs w:val="20"/>
          <w:lang w:bidi="he-IL"/>
        </w:rPr>
        <w:t>img</w:t>
      </w:r>
      <w:proofErr w:type="spellEnd"/>
      <w:r w:rsidRPr="00484C67">
        <w:rPr>
          <w:rFonts w:ascii="Consolas" w:hAnsi="Consolas" w:cs="Consolas"/>
          <w:i/>
          <w:iCs/>
          <w:color w:val="2A00FF"/>
          <w:szCs w:val="20"/>
          <w:lang w:bidi="he-IL"/>
        </w:rPr>
        <w:t>/phone.png"</w:t>
      </w:r>
      <w:r w:rsidRPr="00484C67">
        <w:rPr>
          <w:rFonts w:ascii="Consolas" w:hAnsi="Consolas" w:cs="Consolas"/>
          <w:szCs w:val="20"/>
          <w:lang w:bidi="he-IL"/>
        </w:rPr>
        <w:t xml:space="preserve"> </w:t>
      </w:r>
      <w:r w:rsidRPr="00484C67">
        <w:rPr>
          <w:rFonts w:ascii="Consolas" w:hAnsi="Consolas" w:cs="Consolas"/>
          <w:color w:val="7F007F"/>
          <w:szCs w:val="20"/>
          <w:lang w:bidi="he-IL"/>
        </w:rPr>
        <w:t>class</w:t>
      </w:r>
      <w:r w:rsidRPr="00484C67">
        <w:rPr>
          <w:rFonts w:ascii="Consolas" w:hAnsi="Consolas" w:cs="Consolas"/>
          <w:color w:val="000000"/>
          <w:szCs w:val="20"/>
          <w:lang w:bidi="he-IL"/>
        </w:rPr>
        <w:t>=</w:t>
      </w:r>
      <w:r w:rsidRPr="00484C67">
        <w:rPr>
          <w:rFonts w:ascii="Consolas" w:hAnsi="Consolas" w:cs="Consolas"/>
          <w:i/>
          <w:iCs/>
          <w:color w:val="2A00FF"/>
          <w:szCs w:val="20"/>
          <w:lang w:bidi="he-IL"/>
        </w:rPr>
        <w:t>"phone"</w:t>
      </w:r>
      <w:r w:rsidRPr="00484C67">
        <w:rPr>
          <w:rFonts w:ascii="Consolas" w:hAnsi="Consolas" w:cs="Consolas"/>
          <w:color w:val="008080"/>
          <w:szCs w:val="20"/>
          <w:lang w:bidi="he-IL"/>
        </w:rPr>
        <w:t>/&gt;&lt;</w:t>
      </w:r>
      <w:r w:rsidRPr="00484C67">
        <w:rPr>
          <w:rFonts w:ascii="Consolas" w:hAnsi="Consolas" w:cs="Consolas"/>
          <w:color w:val="3F7F7F"/>
          <w:szCs w:val="20"/>
          <w:lang w:bidi="he-IL"/>
        </w:rPr>
        <w:t>span</w:t>
      </w:r>
      <w:r w:rsidRPr="00484C67">
        <w:rPr>
          <w:rFonts w:ascii="Consolas" w:hAnsi="Consolas" w:cs="Consolas"/>
          <w:szCs w:val="20"/>
          <w:lang w:bidi="he-IL"/>
        </w:rPr>
        <w:t xml:space="preserve"> </w:t>
      </w:r>
      <w:r w:rsidRPr="00484C67">
        <w:rPr>
          <w:rFonts w:ascii="Consolas" w:hAnsi="Consolas" w:cs="Consolas"/>
          <w:color w:val="7F007F"/>
          <w:szCs w:val="20"/>
          <w:lang w:bidi="he-IL"/>
        </w:rPr>
        <w:t>class</w:t>
      </w:r>
      <w:r w:rsidRPr="00484C67">
        <w:rPr>
          <w:rFonts w:ascii="Consolas" w:hAnsi="Consolas" w:cs="Consolas"/>
          <w:color w:val="000000"/>
          <w:szCs w:val="20"/>
          <w:lang w:bidi="he-IL"/>
        </w:rPr>
        <w:t>=</w:t>
      </w:r>
      <w:r w:rsidRPr="00484C67">
        <w:rPr>
          <w:rFonts w:ascii="Consolas" w:hAnsi="Consolas" w:cs="Consolas"/>
          <w:i/>
          <w:iCs/>
          <w:color w:val="2A00FF"/>
          <w:szCs w:val="20"/>
          <w:lang w:bidi="he-IL"/>
        </w:rPr>
        <w:t>"</w:t>
      </w:r>
      <w:proofErr w:type="spellStart"/>
      <w:r w:rsidRPr="00484C67">
        <w:rPr>
          <w:rFonts w:ascii="Consolas" w:hAnsi="Consolas" w:cs="Consolas"/>
          <w:i/>
          <w:iCs/>
          <w:color w:val="2A00FF"/>
          <w:szCs w:val="20"/>
          <w:lang w:bidi="he-IL"/>
        </w:rPr>
        <w:t>contactDetails</w:t>
      </w:r>
      <w:proofErr w:type="spellEnd"/>
      <w:r w:rsidRPr="00484C67">
        <w:rPr>
          <w:rFonts w:ascii="Consolas" w:hAnsi="Consolas" w:cs="Consolas"/>
          <w:i/>
          <w:iCs/>
          <w:color w:val="2A00FF"/>
          <w:szCs w:val="20"/>
          <w:lang w:bidi="he-IL"/>
        </w:rPr>
        <w:t>"</w:t>
      </w:r>
      <w:r w:rsidRPr="00484C67">
        <w:rPr>
          <w:rFonts w:ascii="Consolas" w:hAnsi="Consolas" w:cs="Consolas"/>
          <w:color w:val="008080"/>
          <w:szCs w:val="20"/>
          <w:lang w:bidi="he-IL"/>
        </w:rPr>
        <w:t>&gt;</w:t>
      </w:r>
      <w:r w:rsidRPr="00484C67">
        <w:rPr>
          <w:rFonts w:ascii="Consolas" w:hAnsi="Consolas" w:cs="Consolas"/>
          <w:color w:val="000000"/>
          <w:szCs w:val="20"/>
          <w:lang w:bidi="he-IL"/>
        </w:rPr>
        <w:t>(720) 733-6315</w:t>
      </w:r>
      <w:r w:rsidRPr="00484C67">
        <w:rPr>
          <w:rFonts w:ascii="Consolas" w:hAnsi="Consolas" w:cs="Consolas"/>
          <w:color w:val="008080"/>
          <w:szCs w:val="20"/>
          <w:lang w:bidi="he-IL"/>
        </w:rPr>
        <w:t>&lt;/</w:t>
      </w:r>
      <w:r w:rsidRPr="00484C67">
        <w:rPr>
          <w:rFonts w:ascii="Consolas" w:hAnsi="Consolas" w:cs="Consolas"/>
          <w:color w:val="3F7F7F"/>
          <w:szCs w:val="20"/>
          <w:lang w:bidi="he-IL"/>
        </w:rPr>
        <w:t>span</w:t>
      </w:r>
      <w:r w:rsidRPr="00484C67">
        <w:rPr>
          <w:rFonts w:ascii="Consolas" w:hAnsi="Consolas" w:cs="Consolas"/>
          <w:color w:val="008080"/>
          <w:szCs w:val="20"/>
          <w:lang w:bidi="he-IL"/>
        </w:rPr>
        <w:t>&gt;&lt;/</w:t>
      </w:r>
      <w:r w:rsidRPr="00484C67">
        <w:rPr>
          <w:rFonts w:ascii="Consolas" w:hAnsi="Consolas" w:cs="Consolas"/>
          <w:color w:val="3F7F7F"/>
          <w:szCs w:val="20"/>
          <w:lang w:bidi="he-IL"/>
        </w:rPr>
        <w:t>div</w:t>
      </w:r>
      <w:r w:rsidRPr="00484C67">
        <w:rPr>
          <w:rFonts w:ascii="Consolas" w:hAnsi="Consolas" w:cs="Consolas"/>
          <w:color w:val="008080"/>
          <w:szCs w:val="20"/>
          <w:lang w:bidi="he-IL"/>
        </w:rPr>
        <w:t>&gt;</w:t>
      </w:r>
    </w:p>
    <w:p w:rsidR="00484C67" w:rsidRPr="00484C67" w:rsidRDefault="00484C67" w:rsidP="00484C67">
      <w:pPr>
        <w:pStyle w:val="ListParagraph"/>
        <w:numPr>
          <w:ilvl w:val="0"/>
          <w:numId w:val="7"/>
        </w:numPr>
        <w:shd w:val="clear" w:color="auto" w:fill="DAEEF3" w:themeFill="accent5"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484C67">
        <w:rPr>
          <w:rFonts w:ascii="Consolas" w:hAnsi="Consolas" w:cs="Consolas"/>
          <w:color w:val="000000"/>
          <w:szCs w:val="20"/>
          <w:lang w:bidi="he-IL"/>
        </w:rPr>
        <w:t xml:space="preserve">    </w:t>
      </w:r>
      <w:r w:rsidRPr="00484C67">
        <w:rPr>
          <w:rFonts w:ascii="Consolas" w:hAnsi="Consolas" w:cs="Consolas"/>
          <w:color w:val="000000"/>
          <w:szCs w:val="20"/>
          <w:lang w:bidi="he-IL"/>
        </w:rPr>
        <w:tab/>
      </w:r>
      <w:r w:rsidRPr="00484C67">
        <w:rPr>
          <w:rFonts w:ascii="Consolas" w:hAnsi="Consolas" w:cs="Consolas"/>
          <w:color w:val="008080"/>
          <w:szCs w:val="20"/>
          <w:lang w:bidi="he-IL"/>
        </w:rPr>
        <w:t>&lt;/</w:t>
      </w:r>
      <w:r w:rsidRPr="00484C67">
        <w:rPr>
          <w:rFonts w:ascii="Consolas" w:hAnsi="Consolas" w:cs="Consolas"/>
          <w:color w:val="3F7F7F"/>
          <w:szCs w:val="20"/>
          <w:lang w:bidi="he-IL"/>
        </w:rPr>
        <w:t>td</w:t>
      </w:r>
      <w:r w:rsidRPr="00484C67">
        <w:rPr>
          <w:rFonts w:ascii="Consolas" w:hAnsi="Consolas" w:cs="Consolas"/>
          <w:color w:val="008080"/>
          <w:szCs w:val="20"/>
          <w:lang w:bidi="he-IL"/>
        </w:rPr>
        <w:t>&gt;</w:t>
      </w:r>
    </w:p>
    <w:p w:rsidR="00484C67" w:rsidRPr="00484C67" w:rsidRDefault="00484C67" w:rsidP="00484C67">
      <w:pPr>
        <w:pStyle w:val="ListParagraph"/>
        <w:numPr>
          <w:ilvl w:val="0"/>
          <w:numId w:val="7"/>
        </w:numPr>
        <w:shd w:val="clear" w:color="auto" w:fill="DAEEF3" w:themeFill="accent5"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484C67">
        <w:rPr>
          <w:rFonts w:ascii="Consolas" w:hAnsi="Consolas" w:cs="Consolas"/>
          <w:color w:val="000000"/>
          <w:szCs w:val="20"/>
          <w:lang w:bidi="he-IL"/>
        </w:rPr>
        <w:t xml:space="preserve">    </w:t>
      </w:r>
      <w:r w:rsidRPr="00484C67">
        <w:rPr>
          <w:rFonts w:ascii="Consolas" w:hAnsi="Consolas" w:cs="Consolas"/>
          <w:color w:val="008080"/>
          <w:szCs w:val="20"/>
          <w:lang w:bidi="he-IL"/>
        </w:rPr>
        <w:t>&lt;/</w:t>
      </w:r>
      <w:proofErr w:type="spellStart"/>
      <w:r w:rsidRPr="00484C67">
        <w:rPr>
          <w:rFonts w:ascii="Consolas" w:hAnsi="Consolas" w:cs="Consolas"/>
          <w:color w:val="3F7F7F"/>
          <w:szCs w:val="20"/>
          <w:lang w:bidi="he-IL"/>
        </w:rPr>
        <w:t>tr</w:t>
      </w:r>
      <w:proofErr w:type="spellEnd"/>
      <w:r w:rsidRPr="00484C67">
        <w:rPr>
          <w:rFonts w:ascii="Consolas" w:hAnsi="Consolas" w:cs="Consolas"/>
          <w:color w:val="008080"/>
          <w:szCs w:val="20"/>
          <w:lang w:bidi="he-IL"/>
        </w:rPr>
        <w:t>&gt;</w:t>
      </w:r>
    </w:p>
    <w:p w:rsidR="00484C67" w:rsidRPr="00484C67" w:rsidRDefault="00484C67" w:rsidP="00484C67">
      <w:pPr>
        <w:pStyle w:val="ListParagraph"/>
        <w:numPr>
          <w:ilvl w:val="0"/>
          <w:numId w:val="7"/>
        </w:numPr>
        <w:shd w:val="clear" w:color="auto" w:fill="DAEEF3" w:themeFill="accent5"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484C67">
        <w:rPr>
          <w:rFonts w:ascii="Consolas" w:hAnsi="Consolas" w:cs="Consolas"/>
          <w:color w:val="000000"/>
          <w:szCs w:val="20"/>
          <w:lang w:bidi="he-IL"/>
        </w:rPr>
        <w:lastRenderedPageBreak/>
        <w:t xml:space="preserve">    </w:t>
      </w:r>
      <w:r w:rsidRPr="00484C67">
        <w:rPr>
          <w:rFonts w:ascii="Consolas" w:hAnsi="Consolas" w:cs="Consolas"/>
          <w:color w:val="008080"/>
          <w:szCs w:val="20"/>
          <w:lang w:bidi="he-IL"/>
        </w:rPr>
        <w:t>&lt;</w:t>
      </w:r>
      <w:proofErr w:type="spellStart"/>
      <w:r w:rsidRPr="00484C67">
        <w:rPr>
          <w:rFonts w:ascii="Consolas" w:hAnsi="Consolas" w:cs="Consolas"/>
          <w:color w:val="3F7F7F"/>
          <w:szCs w:val="20"/>
          <w:lang w:bidi="he-IL"/>
        </w:rPr>
        <w:t>tr</w:t>
      </w:r>
      <w:proofErr w:type="spellEnd"/>
      <w:r w:rsidRPr="00484C67">
        <w:rPr>
          <w:rFonts w:ascii="Consolas" w:hAnsi="Consolas" w:cs="Consolas"/>
          <w:color w:val="008080"/>
          <w:szCs w:val="20"/>
          <w:lang w:bidi="he-IL"/>
        </w:rPr>
        <w:t>&gt;</w:t>
      </w:r>
    </w:p>
    <w:p w:rsidR="00484C67" w:rsidRPr="00484C67" w:rsidRDefault="00484C67" w:rsidP="00484C67">
      <w:pPr>
        <w:pStyle w:val="ListParagraph"/>
        <w:numPr>
          <w:ilvl w:val="0"/>
          <w:numId w:val="7"/>
        </w:numPr>
        <w:shd w:val="clear" w:color="auto" w:fill="DAEEF3" w:themeFill="accent5"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484C67">
        <w:rPr>
          <w:rFonts w:ascii="Consolas" w:hAnsi="Consolas" w:cs="Consolas"/>
          <w:color w:val="000000"/>
          <w:szCs w:val="20"/>
          <w:lang w:bidi="he-IL"/>
        </w:rPr>
        <w:t xml:space="preserve">    </w:t>
      </w:r>
      <w:r w:rsidRPr="00484C67">
        <w:rPr>
          <w:rFonts w:ascii="Consolas" w:hAnsi="Consolas" w:cs="Consolas"/>
          <w:color w:val="000000"/>
          <w:szCs w:val="20"/>
          <w:lang w:bidi="he-IL"/>
        </w:rPr>
        <w:tab/>
      </w:r>
      <w:r w:rsidRPr="00484C67">
        <w:rPr>
          <w:rFonts w:ascii="Consolas" w:hAnsi="Consolas" w:cs="Consolas"/>
          <w:color w:val="008080"/>
          <w:szCs w:val="20"/>
          <w:lang w:bidi="he-IL"/>
        </w:rPr>
        <w:t>&lt;</w:t>
      </w:r>
      <w:r w:rsidRPr="00484C67">
        <w:rPr>
          <w:rFonts w:ascii="Consolas" w:hAnsi="Consolas" w:cs="Consolas"/>
          <w:color w:val="3F7F7F"/>
          <w:szCs w:val="20"/>
          <w:lang w:bidi="he-IL"/>
        </w:rPr>
        <w:t>td</w:t>
      </w:r>
      <w:r w:rsidRPr="00484C67">
        <w:rPr>
          <w:rFonts w:ascii="Consolas" w:hAnsi="Consolas" w:cs="Consolas"/>
          <w:szCs w:val="20"/>
          <w:lang w:bidi="he-IL"/>
        </w:rPr>
        <w:t xml:space="preserve"> </w:t>
      </w:r>
      <w:r w:rsidRPr="00484C67">
        <w:rPr>
          <w:rFonts w:ascii="Consolas" w:hAnsi="Consolas" w:cs="Consolas"/>
          <w:color w:val="7F007F"/>
          <w:szCs w:val="20"/>
          <w:lang w:bidi="he-IL"/>
        </w:rPr>
        <w:t>class</w:t>
      </w:r>
      <w:r w:rsidRPr="00484C67">
        <w:rPr>
          <w:rFonts w:ascii="Consolas" w:hAnsi="Consolas" w:cs="Consolas"/>
          <w:color w:val="000000"/>
          <w:szCs w:val="20"/>
          <w:lang w:bidi="he-IL"/>
        </w:rPr>
        <w:t>=</w:t>
      </w:r>
      <w:r w:rsidRPr="00484C67">
        <w:rPr>
          <w:rFonts w:ascii="Consolas" w:hAnsi="Consolas" w:cs="Consolas"/>
          <w:i/>
          <w:iCs/>
          <w:color w:val="2A00FF"/>
          <w:szCs w:val="20"/>
          <w:lang w:bidi="he-IL"/>
        </w:rPr>
        <w:t>"details"</w:t>
      </w:r>
      <w:r w:rsidRPr="00484C67">
        <w:rPr>
          <w:rFonts w:ascii="Consolas" w:hAnsi="Consolas" w:cs="Consolas"/>
          <w:color w:val="008080"/>
          <w:szCs w:val="20"/>
          <w:lang w:bidi="he-IL"/>
        </w:rPr>
        <w:t>&gt;</w:t>
      </w:r>
    </w:p>
    <w:p w:rsidR="00484C67" w:rsidRPr="00484C67" w:rsidRDefault="00484C67" w:rsidP="00484C67">
      <w:pPr>
        <w:pStyle w:val="ListParagraph"/>
        <w:numPr>
          <w:ilvl w:val="0"/>
          <w:numId w:val="7"/>
        </w:numPr>
        <w:shd w:val="clear" w:color="auto" w:fill="DAEEF3" w:themeFill="accent5"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484C67">
        <w:rPr>
          <w:rFonts w:ascii="Consolas" w:hAnsi="Consolas" w:cs="Consolas"/>
          <w:color w:val="000000"/>
          <w:szCs w:val="20"/>
          <w:lang w:bidi="he-IL"/>
        </w:rPr>
        <w:t xml:space="preserve">    </w:t>
      </w:r>
      <w:r w:rsidRPr="00484C67">
        <w:rPr>
          <w:rFonts w:ascii="Consolas" w:hAnsi="Consolas" w:cs="Consolas"/>
          <w:color w:val="000000"/>
          <w:szCs w:val="20"/>
          <w:lang w:bidi="he-IL"/>
        </w:rPr>
        <w:tab/>
      </w:r>
      <w:r w:rsidRPr="00484C67">
        <w:rPr>
          <w:rFonts w:ascii="Consolas" w:hAnsi="Consolas" w:cs="Consolas"/>
          <w:color w:val="000000"/>
          <w:szCs w:val="20"/>
          <w:lang w:bidi="he-IL"/>
        </w:rPr>
        <w:tab/>
      </w:r>
      <w:r w:rsidRPr="00484C67">
        <w:rPr>
          <w:rFonts w:ascii="Consolas" w:hAnsi="Consolas" w:cs="Consolas"/>
          <w:color w:val="008080"/>
          <w:szCs w:val="20"/>
          <w:lang w:bidi="he-IL"/>
        </w:rPr>
        <w:t>&lt;</w:t>
      </w:r>
      <w:r w:rsidRPr="00484C67">
        <w:rPr>
          <w:rFonts w:ascii="Consolas" w:hAnsi="Consolas" w:cs="Consolas"/>
          <w:color w:val="3F7F7F"/>
          <w:szCs w:val="20"/>
          <w:lang w:bidi="he-IL"/>
        </w:rPr>
        <w:t>span</w:t>
      </w:r>
      <w:r w:rsidRPr="00484C67">
        <w:rPr>
          <w:rFonts w:ascii="Consolas" w:hAnsi="Consolas" w:cs="Consolas"/>
          <w:szCs w:val="20"/>
          <w:lang w:bidi="he-IL"/>
        </w:rPr>
        <w:t xml:space="preserve"> </w:t>
      </w:r>
      <w:r w:rsidRPr="00484C67">
        <w:rPr>
          <w:rFonts w:ascii="Consolas" w:hAnsi="Consolas" w:cs="Consolas"/>
          <w:color w:val="7F007F"/>
          <w:szCs w:val="20"/>
          <w:lang w:bidi="he-IL"/>
        </w:rPr>
        <w:t>class</w:t>
      </w:r>
      <w:r w:rsidRPr="00484C67">
        <w:rPr>
          <w:rFonts w:ascii="Consolas" w:hAnsi="Consolas" w:cs="Consolas"/>
          <w:color w:val="000000"/>
          <w:szCs w:val="20"/>
          <w:lang w:bidi="he-IL"/>
        </w:rPr>
        <w:t>=</w:t>
      </w:r>
      <w:r w:rsidRPr="00484C67">
        <w:rPr>
          <w:rFonts w:ascii="Consolas" w:hAnsi="Consolas" w:cs="Consolas"/>
          <w:i/>
          <w:iCs/>
          <w:color w:val="2A00FF"/>
          <w:szCs w:val="20"/>
          <w:lang w:bidi="he-IL"/>
        </w:rPr>
        <w:t>"</w:t>
      </w:r>
      <w:proofErr w:type="spellStart"/>
      <w:r w:rsidRPr="00484C67">
        <w:rPr>
          <w:rFonts w:ascii="Consolas" w:hAnsi="Consolas" w:cs="Consolas"/>
          <w:i/>
          <w:iCs/>
          <w:color w:val="2A00FF"/>
          <w:szCs w:val="20"/>
          <w:lang w:bidi="he-IL"/>
        </w:rPr>
        <w:t>contactDetails</w:t>
      </w:r>
      <w:proofErr w:type="spellEnd"/>
      <w:r w:rsidRPr="00484C67">
        <w:rPr>
          <w:rFonts w:ascii="Consolas" w:hAnsi="Consolas" w:cs="Consolas"/>
          <w:i/>
          <w:iCs/>
          <w:color w:val="2A00FF"/>
          <w:szCs w:val="20"/>
          <w:lang w:bidi="he-IL"/>
        </w:rPr>
        <w:t>"</w:t>
      </w:r>
      <w:r w:rsidRPr="00484C67">
        <w:rPr>
          <w:rFonts w:ascii="Consolas" w:hAnsi="Consolas" w:cs="Consolas"/>
          <w:color w:val="008080"/>
          <w:szCs w:val="20"/>
          <w:lang w:bidi="he-IL"/>
        </w:rPr>
        <w:t>&gt;&lt;</w:t>
      </w:r>
      <w:r w:rsidRPr="00484C67">
        <w:rPr>
          <w:rFonts w:ascii="Consolas" w:hAnsi="Consolas" w:cs="Consolas"/>
          <w:color w:val="3F7F7F"/>
          <w:szCs w:val="20"/>
          <w:lang w:bidi="he-IL"/>
        </w:rPr>
        <w:t>strong</w:t>
      </w:r>
      <w:r w:rsidRPr="00484C67">
        <w:rPr>
          <w:rFonts w:ascii="Consolas" w:hAnsi="Consolas" w:cs="Consolas"/>
          <w:color w:val="008080"/>
          <w:szCs w:val="20"/>
          <w:lang w:bidi="he-IL"/>
        </w:rPr>
        <w:t>&gt;&lt;</w:t>
      </w:r>
      <w:r w:rsidRPr="00484C67">
        <w:rPr>
          <w:rFonts w:ascii="Consolas" w:hAnsi="Consolas" w:cs="Consolas"/>
          <w:color w:val="3F7F7F"/>
          <w:szCs w:val="20"/>
          <w:lang w:bidi="he-IL"/>
        </w:rPr>
        <w:t>a</w:t>
      </w:r>
      <w:r w:rsidRPr="00484C67">
        <w:rPr>
          <w:rFonts w:ascii="Consolas" w:hAnsi="Consolas" w:cs="Consolas"/>
          <w:szCs w:val="20"/>
          <w:lang w:bidi="he-IL"/>
        </w:rPr>
        <w:t xml:space="preserve"> </w:t>
      </w:r>
      <w:r w:rsidRPr="00484C67">
        <w:rPr>
          <w:rFonts w:ascii="Consolas" w:hAnsi="Consolas" w:cs="Consolas"/>
          <w:color w:val="7F007F"/>
          <w:szCs w:val="20"/>
          <w:lang w:bidi="he-IL"/>
        </w:rPr>
        <w:t>class</w:t>
      </w:r>
      <w:r w:rsidRPr="00484C67">
        <w:rPr>
          <w:rFonts w:ascii="Consolas" w:hAnsi="Consolas" w:cs="Consolas"/>
          <w:color w:val="000000"/>
          <w:szCs w:val="20"/>
          <w:lang w:bidi="he-IL"/>
        </w:rPr>
        <w:t>=</w:t>
      </w:r>
      <w:r w:rsidRPr="00484C67">
        <w:rPr>
          <w:rFonts w:ascii="Consolas" w:hAnsi="Consolas" w:cs="Consolas"/>
          <w:i/>
          <w:iCs/>
          <w:color w:val="2A00FF"/>
          <w:szCs w:val="20"/>
          <w:lang w:bidi="he-IL"/>
        </w:rPr>
        <w:t>"box-a title"</w:t>
      </w:r>
      <w:r w:rsidRPr="00484C67">
        <w:rPr>
          <w:rFonts w:ascii="Consolas" w:hAnsi="Consolas" w:cs="Consolas"/>
          <w:szCs w:val="20"/>
          <w:lang w:bidi="he-IL"/>
        </w:rPr>
        <w:t xml:space="preserve"> </w:t>
      </w:r>
    </w:p>
    <w:p w:rsidR="00484C67" w:rsidRPr="00484C67" w:rsidRDefault="00484C67" w:rsidP="00484C67">
      <w:pPr>
        <w:pStyle w:val="ListParagraph"/>
        <w:numPr>
          <w:ilvl w:val="0"/>
          <w:numId w:val="7"/>
        </w:numPr>
        <w:shd w:val="clear" w:color="auto" w:fill="DAEEF3" w:themeFill="accent5"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484C67">
        <w:rPr>
          <w:rFonts w:ascii="Consolas" w:hAnsi="Consolas" w:cs="Consolas"/>
          <w:szCs w:val="20"/>
          <w:lang w:bidi="he-IL"/>
        </w:rPr>
        <w:tab/>
      </w:r>
      <w:r w:rsidRPr="00484C67">
        <w:rPr>
          <w:rFonts w:ascii="Consolas" w:hAnsi="Consolas" w:cs="Consolas"/>
          <w:szCs w:val="20"/>
          <w:lang w:bidi="he-IL"/>
        </w:rPr>
        <w:tab/>
      </w:r>
      <w:r w:rsidRPr="00484C67">
        <w:rPr>
          <w:rFonts w:ascii="Consolas" w:hAnsi="Consolas" w:cs="Consolas"/>
          <w:szCs w:val="20"/>
          <w:lang w:bidi="he-IL"/>
        </w:rPr>
        <w:tab/>
      </w:r>
      <w:r w:rsidRPr="00484C67">
        <w:rPr>
          <w:rFonts w:ascii="Consolas" w:hAnsi="Consolas" w:cs="Consolas"/>
          <w:color w:val="7F007F"/>
          <w:szCs w:val="20"/>
          <w:lang w:bidi="he-IL"/>
        </w:rPr>
        <w:t>href</w:t>
      </w:r>
      <w:r w:rsidRPr="00484C67">
        <w:rPr>
          <w:rFonts w:ascii="Consolas" w:hAnsi="Consolas" w:cs="Consolas"/>
          <w:color w:val="000000"/>
          <w:szCs w:val="20"/>
          <w:lang w:bidi="he-IL"/>
        </w:rPr>
        <w:t>=</w:t>
      </w:r>
      <w:r w:rsidRPr="00484C67">
        <w:rPr>
          <w:rFonts w:ascii="Consolas" w:hAnsi="Consolas" w:cs="Consolas"/>
          <w:i/>
          <w:iCs/>
          <w:color w:val="2A00FF"/>
          <w:szCs w:val="20"/>
          <w:lang w:bidi="he-IL"/>
        </w:rPr>
        <w:t>"https://maps.google.com/maps?f=q&amp;amp;source=s_q&amp;amp;hl=en&amp;amp;geocode=&amp;amp;q=6415+Labeaux+Ave+NE,+Albertville,+MN,+United+States&amp;amp;aq=0&amp;amp;oq=6415+Labeaux+Ave.+</w:t>
      </w:r>
    </w:p>
    <w:p w:rsidR="00484C67" w:rsidRPr="00484C67" w:rsidRDefault="00484C67" w:rsidP="00484C67">
      <w:pPr>
        <w:pStyle w:val="ListParagraph"/>
        <w:numPr>
          <w:ilvl w:val="0"/>
          <w:numId w:val="7"/>
        </w:numPr>
        <w:shd w:val="clear" w:color="auto" w:fill="DAEEF3" w:themeFill="accent5"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484C67">
        <w:rPr>
          <w:rFonts w:ascii="Consolas" w:hAnsi="Consolas" w:cs="Consolas"/>
          <w:i/>
          <w:iCs/>
          <w:color w:val="2A00FF"/>
          <w:szCs w:val="20"/>
          <w:lang w:bidi="he-IL"/>
        </w:rPr>
        <w:tab/>
      </w:r>
      <w:r w:rsidRPr="00484C67">
        <w:rPr>
          <w:rFonts w:ascii="Consolas" w:hAnsi="Consolas" w:cs="Consolas"/>
          <w:i/>
          <w:iCs/>
          <w:color w:val="2A00FF"/>
          <w:szCs w:val="20"/>
          <w:lang w:bidi="he-IL"/>
        </w:rPr>
        <w:tab/>
      </w:r>
      <w:r w:rsidRPr="00484C67">
        <w:rPr>
          <w:rFonts w:ascii="Consolas" w:hAnsi="Consolas" w:cs="Consolas"/>
          <w:i/>
          <w:iCs/>
          <w:color w:val="2A00FF"/>
          <w:szCs w:val="20"/>
          <w:lang w:bidi="he-IL"/>
        </w:rPr>
        <w:tab/>
        <w:t>NE&amp;amp;sll=37.0625,-95.677068&amp;amp;sspn=71.474778,107.138672&amp;amp;ie=UTF8&amp;amp;hq=&amp;amp;hnear=6415+Labeaux+Ave+NE,+Albertville,+</w:t>
      </w:r>
    </w:p>
    <w:p w:rsidR="00484C67" w:rsidRPr="00484C67" w:rsidRDefault="00484C67" w:rsidP="00484C67">
      <w:pPr>
        <w:pStyle w:val="ListParagraph"/>
        <w:numPr>
          <w:ilvl w:val="0"/>
          <w:numId w:val="7"/>
        </w:numPr>
        <w:shd w:val="clear" w:color="auto" w:fill="DAEEF3" w:themeFill="accent5"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484C67">
        <w:rPr>
          <w:rFonts w:ascii="Consolas" w:hAnsi="Consolas" w:cs="Consolas"/>
          <w:i/>
          <w:iCs/>
          <w:color w:val="2A00FF"/>
          <w:szCs w:val="20"/>
          <w:lang w:bidi="he-IL"/>
        </w:rPr>
        <w:tab/>
      </w:r>
      <w:r w:rsidRPr="00484C67">
        <w:rPr>
          <w:rFonts w:ascii="Consolas" w:hAnsi="Consolas" w:cs="Consolas"/>
          <w:i/>
          <w:iCs/>
          <w:color w:val="2A00FF"/>
          <w:szCs w:val="20"/>
          <w:lang w:bidi="he-IL"/>
        </w:rPr>
        <w:tab/>
      </w:r>
      <w:r w:rsidRPr="00484C67">
        <w:rPr>
          <w:rFonts w:ascii="Consolas" w:hAnsi="Consolas" w:cs="Consolas"/>
          <w:i/>
          <w:iCs/>
          <w:color w:val="2A00FF"/>
          <w:szCs w:val="20"/>
          <w:lang w:bidi="he-IL"/>
        </w:rPr>
        <w:tab/>
        <w:t>Minnesota+55301&amp;amp;t=m&amp;amp;ll=45.244739,-93.66643&amp;amp;spn=0.029007,0.054932&amp;amp;z=14&amp;amp;iwloc=A&amp;amp;output=embed"</w:t>
      </w:r>
      <w:r w:rsidRPr="00484C67">
        <w:rPr>
          <w:rFonts w:ascii="Consolas" w:hAnsi="Consolas" w:cs="Consolas"/>
          <w:color w:val="008080"/>
          <w:szCs w:val="20"/>
          <w:lang w:bidi="he-IL"/>
        </w:rPr>
        <w:t>&gt;</w:t>
      </w:r>
    </w:p>
    <w:p w:rsidR="00484C67" w:rsidRPr="00484C67" w:rsidRDefault="00484C67" w:rsidP="00484C67">
      <w:pPr>
        <w:pStyle w:val="ListParagraph"/>
        <w:numPr>
          <w:ilvl w:val="0"/>
          <w:numId w:val="7"/>
        </w:numPr>
        <w:shd w:val="clear" w:color="auto" w:fill="DAEEF3" w:themeFill="accent5"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484C67">
        <w:rPr>
          <w:rFonts w:ascii="Consolas" w:hAnsi="Consolas" w:cs="Consolas"/>
          <w:color w:val="000000"/>
          <w:szCs w:val="20"/>
          <w:lang w:bidi="he-IL"/>
        </w:rPr>
        <w:tab/>
      </w:r>
      <w:r w:rsidRPr="00484C67">
        <w:rPr>
          <w:rFonts w:ascii="Consolas" w:hAnsi="Consolas" w:cs="Consolas"/>
          <w:color w:val="000000"/>
          <w:szCs w:val="20"/>
          <w:lang w:bidi="he-IL"/>
        </w:rPr>
        <w:tab/>
      </w:r>
      <w:r w:rsidRPr="00484C67">
        <w:rPr>
          <w:rFonts w:ascii="Consolas" w:hAnsi="Consolas" w:cs="Consolas"/>
          <w:color w:val="000000"/>
          <w:szCs w:val="20"/>
          <w:lang w:bidi="he-IL"/>
        </w:rPr>
        <w:tab/>
        <w:t>Cocktail Party</w:t>
      </w:r>
      <w:r w:rsidRPr="00484C67">
        <w:rPr>
          <w:rFonts w:ascii="Consolas" w:hAnsi="Consolas" w:cs="Consolas"/>
          <w:color w:val="008080"/>
          <w:szCs w:val="20"/>
          <w:lang w:bidi="he-IL"/>
        </w:rPr>
        <w:t>&lt;/</w:t>
      </w:r>
      <w:r w:rsidRPr="00484C67">
        <w:rPr>
          <w:rFonts w:ascii="Consolas" w:hAnsi="Consolas" w:cs="Consolas"/>
          <w:color w:val="3F7F7F"/>
          <w:szCs w:val="20"/>
          <w:lang w:bidi="he-IL"/>
        </w:rPr>
        <w:t>a</w:t>
      </w:r>
      <w:r w:rsidRPr="00484C67">
        <w:rPr>
          <w:rFonts w:ascii="Consolas" w:hAnsi="Consolas" w:cs="Consolas"/>
          <w:color w:val="008080"/>
          <w:szCs w:val="20"/>
          <w:lang w:bidi="he-IL"/>
        </w:rPr>
        <w:t>&gt;&lt;/</w:t>
      </w:r>
      <w:r w:rsidRPr="00484C67">
        <w:rPr>
          <w:rFonts w:ascii="Consolas" w:hAnsi="Consolas" w:cs="Consolas"/>
          <w:color w:val="3F7F7F"/>
          <w:szCs w:val="20"/>
          <w:lang w:bidi="he-IL"/>
        </w:rPr>
        <w:t>strong</w:t>
      </w:r>
      <w:r w:rsidRPr="00484C67">
        <w:rPr>
          <w:rFonts w:ascii="Consolas" w:hAnsi="Consolas" w:cs="Consolas"/>
          <w:color w:val="008080"/>
          <w:szCs w:val="20"/>
          <w:lang w:bidi="he-IL"/>
        </w:rPr>
        <w:t>&gt;&lt;/</w:t>
      </w:r>
      <w:r w:rsidRPr="00484C67">
        <w:rPr>
          <w:rFonts w:ascii="Consolas" w:hAnsi="Consolas" w:cs="Consolas"/>
          <w:color w:val="3F7F7F"/>
          <w:szCs w:val="20"/>
          <w:lang w:bidi="he-IL"/>
        </w:rPr>
        <w:t>span</w:t>
      </w:r>
      <w:r w:rsidRPr="00484C67">
        <w:rPr>
          <w:rFonts w:ascii="Consolas" w:hAnsi="Consolas" w:cs="Consolas"/>
          <w:color w:val="008080"/>
          <w:szCs w:val="20"/>
          <w:lang w:bidi="he-IL"/>
        </w:rPr>
        <w:t>&gt;</w:t>
      </w:r>
    </w:p>
    <w:p w:rsidR="00484C67" w:rsidRPr="00484C67" w:rsidRDefault="00484C67" w:rsidP="00484C67">
      <w:pPr>
        <w:pStyle w:val="ListParagraph"/>
        <w:numPr>
          <w:ilvl w:val="0"/>
          <w:numId w:val="7"/>
        </w:numPr>
        <w:shd w:val="clear" w:color="auto" w:fill="DAEEF3" w:themeFill="accent5"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484C67">
        <w:rPr>
          <w:rFonts w:ascii="Consolas" w:hAnsi="Consolas" w:cs="Consolas"/>
          <w:color w:val="000000"/>
          <w:szCs w:val="20"/>
          <w:lang w:bidi="he-IL"/>
        </w:rPr>
        <w:t xml:space="preserve">    </w:t>
      </w:r>
      <w:r w:rsidRPr="00484C67">
        <w:rPr>
          <w:rFonts w:ascii="Consolas" w:hAnsi="Consolas" w:cs="Consolas"/>
          <w:color w:val="000000"/>
          <w:szCs w:val="20"/>
          <w:lang w:bidi="he-IL"/>
        </w:rPr>
        <w:tab/>
      </w:r>
      <w:r w:rsidRPr="00484C67">
        <w:rPr>
          <w:rFonts w:ascii="Consolas" w:hAnsi="Consolas" w:cs="Consolas"/>
          <w:color w:val="000000"/>
          <w:szCs w:val="20"/>
          <w:lang w:bidi="he-IL"/>
        </w:rPr>
        <w:tab/>
      </w:r>
      <w:r w:rsidRPr="00484C67">
        <w:rPr>
          <w:rFonts w:ascii="Consolas" w:hAnsi="Consolas" w:cs="Consolas"/>
          <w:color w:val="008080"/>
          <w:szCs w:val="20"/>
          <w:lang w:bidi="he-IL"/>
        </w:rPr>
        <w:t>&lt;</w:t>
      </w:r>
      <w:proofErr w:type="spellStart"/>
      <w:r w:rsidRPr="00484C67">
        <w:rPr>
          <w:rFonts w:ascii="Consolas" w:hAnsi="Consolas" w:cs="Consolas"/>
          <w:color w:val="3F7F7F"/>
          <w:szCs w:val="20"/>
          <w:lang w:bidi="he-IL"/>
        </w:rPr>
        <w:t>br</w:t>
      </w:r>
      <w:proofErr w:type="spellEnd"/>
      <w:r w:rsidRPr="00484C67">
        <w:rPr>
          <w:rFonts w:ascii="Consolas" w:hAnsi="Consolas" w:cs="Consolas"/>
          <w:color w:val="008080"/>
          <w:szCs w:val="20"/>
          <w:lang w:bidi="he-IL"/>
        </w:rPr>
        <w:t>/&gt;&lt;</w:t>
      </w:r>
      <w:r w:rsidRPr="00484C67">
        <w:rPr>
          <w:rFonts w:ascii="Consolas" w:hAnsi="Consolas" w:cs="Consolas"/>
          <w:color w:val="3F7F7F"/>
          <w:szCs w:val="20"/>
          <w:lang w:bidi="he-IL"/>
        </w:rPr>
        <w:t>div</w:t>
      </w:r>
      <w:r w:rsidRPr="00484C67">
        <w:rPr>
          <w:rFonts w:ascii="Consolas" w:hAnsi="Consolas" w:cs="Consolas"/>
          <w:szCs w:val="20"/>
          <w:lang w:bidi="he-IL"/>
        </w:rPr>
        <w:t xml:space="preserve"> </w:t>
      </w:r>
      <w:r w:rsidRPr="00484C67">
        <w:rPr>
          <w:rFonts w:ascii="Consolas" w:hAnsi="Consolas" w:cs="Consolas"/>
          <w:color w:val="7F007F"/>
          <w:szCs w:val="20"/>
          <w:lang w:bidi="he-IL"/>
        </w:rPr>
        <w:t>class</w:t>
      </w:r>
      <w:r w:rsidRPr="00484C67">
        <w:rPr>
          <w:rFonts w:ascii="Consolas" w:hAnsi="Consolas" w:cs="Consolas"/>
          <w:color w:val="000000"/>
          <w:szCs w:val="20"/>
          <w:lang w:bidi="he-IL"/>
        </w:rPr>
        <w:t>=</w:t>
      </w:r>
      <w:r w:rsidRPr="00484C67">
        <w:rPr>
          <w:rFonts w:ascii="Consolas" w:hAnsi="Consolas" w:cs="Consolas"/>
          <w:i/>
          <w:iCs/>
          <w:color w:val="2A00FF"/>
          <w:szCs w:val="20"/>
          <w:lang w:bidi="he-IL"/>
        </w:rPr>
        <w:t>"address"</w:t>
      </w:r>
      <w:r w:rsidRPr="00484C67">
        <w:rPr>
          <w:rFonts w:ascii="Consolas" w:hAnsi="Consolas" w:cs="Consolas"/>
          <w:color w:val="008080"/>
          <w:szCs w:val="20"/>
          <w:lang w:bidi="he-IL"/>
        </w:rPr>
        <w:t>&gt;&lt;</w:t>
      </w:r>
      <w:proofErr w:type="spellStart"/>
      <w:r w:rsidRPr="00484C67">
        <w:rPr>
          <w:rFonts w:ascii="Consolas" w:hAnsi="Consolas" w:cs="Consolas"/>
          <w:color w:val="3F7F7F"/>
          <w:szCs w:val="20"/>
          <w:lang w:bidi="he-IL"/>
        </w:rPr>
        <w:t>img</w:t>
      </w:r>
      <w:proofErr w:type="spellEnd"/>
      <w:r w:rsidRPr="00484C67">
        <w:rPr>
          <w:rFonts w:ascii="Consolas" w:hAnsi="Consolas" w:cs="Consolas"/>
          <w:szCs w:val="20"/>
          <w:lang w:bidi="he-IL"/>
        </w:rPr>
        <w:t xml:space="preserve"> </w:t>
      </w:r>
      <w:proofErr w:type="spellStart"/>
      <w:r w:rsidRPr="00484C67">
        <w:rPr>
          <w:rFonts w:ascii="Consolas" w:hAnsi="Consolas" w:cs="Consolas"/>
          <w:color w:val="7F007F"/>
          <w:szCs w:val="20"/>
          <w:lang w:bidi="he-IL"/>
        </w:rPr>
        <w:t>src</w:t>
      </w:r>
      <w:proofErr w:type="spellEnd"/>
      <w:r w:rsidRPr="00484C67">
        <w:rPr>
          <w:rFonts w:ascii="Consolas" w:hAnsi="Consolas" w:cs="Consolas"/>
          <w:color w:val="000000"/>
          <w:szCs w:val="20"/>
          <w:lang w:bidi="he-IL"/>
        </w:rPr>
        <w:t>=</w:t>
      </w:r>
      <w:r w:rsidRPr="00484C67">
        <w:rPr>
          <w:rFonts w:ascii="Consolas" w:hAnsi="Consolas" w:cs="Consolas"/>
          <w:i/>
          <w:iCs/>
          <w:color w:val="2A00FF"/>
          <w:szCs w:val="20"/>
          <w:lang w:bidi="he-IL"/>
        </w:rPr>
        <w:t>"pub/</w:t>
      </w:r>
      <w:proofErr w:type="spellStart"/>
      <w:r w:rsidRPr="00484C67">
        <w:rPr>
          <w:rFonts w:ascii="Consolas" w:hAnsi="Consolas" w:cs="Consolas"/>
          <w:i/>
          <w:iCs/>
          <w:color w:val="2A00FF"/>
          <w:szCs w:val="20"/>
          <w:lang w:bidi="he-IL"/>
        </w:rPr>
        <w:t>img</w:t>
      </w:r>
      <w:proofErr w:type="spellEnd"/>
      <w:r w:rsidRPr="00484C67">
        <w:rPr>
          <w:rFonts w:ascii="Consolas" w:hAnsi="Consolas" w:cs="Consolas"/>
          <w:i/>
          <w:iCs/>
          <w:color w:val="2A00FF"/>
          <w:szCs w:val="20"/>
          <w:lang w:bidi="he-IL"/>
        </w:rPr>
        <w:t>/home.png"</w:t>
      </w:r>
      <w:r w:rsidRPr="00484C67">
        <w:rPr>
          <w:rFonts w:ascii="Consolas" w:hAnsi="Consolas" w:cs="Consolas"/>
          <w:szCs w:val="20"/>
          <w:lang w:bidi="he-IL"/>
        </w:rPr>
        <w:t xml:space="preserve"> </w:t>
      </w:r>
      <w:r w:rsidRPr="00484C67">
        <w:rPr>
          <w:rFonts w:ascii="Consolas" w:hAnsi="Consolas" w:cs="Consolas"/>
          <w:color w:val="7F007F"/>
          <w:szCs w:val="20"/>
          <w:lang w:bidi="he-IL"/>
        </w:rPr>
        <w:t>class</w:t>
      </w:r>
      <w:r w:rsidRPr="00484C67">
        <w:rPr>
          <w:rFonts w:ascii="Consolas" w:hAnsi="Consolas" w:cs="Consolas"/>
          <w:color w:val="000000"/>
          <w:szCs w:val="20"/>
          <w:lang w:bidi="he-IL"/>
        </w:rPr>
        <w:t>=</w:t>
      </w:r>
      <w:r w:rsidRPr="00484C67">
        <w:rPr>
          <w:rFonts w:ascii="Consolas" w:hAnsi="Consolas" w:cs="Consolas"/>
          <w:i/>
          <w:iCs/>
          <w:color w:val="2A00FF"/>
          <w:szCs w:val="20"/>
          <w:lang w:bidi="he-IL"/>
        </w:rPr>
        <w:t>"home"</w:t>
      </w:r>
      <w:r w:rsidRPr="00484C67">
        <w:rPr>
          <w:rFonts w:ascii="Consolas" w:hAnsi="Consolas" w:cs="Consolas"/>
          <w:color w:val="008080"/>
          <w:szCs w:val="20"/>
          <w:lang w:bidi="he-IL"/>
        </w:rPr>
        <w:t>/&gt;&lt;</w:t>
      </w:r>
      <w:r w:rsidRPr="00484C67">
        <w:rPr>
          <w:rFonts w:ascii="Consolas" w:hAnsi="Consolas" w:cs="Consolas"/>
          <w:color w:val="3F7F7F"/>
          <w:szCs w:val="20"/>
          <w:lang w:bidi="he-IL"/>
        </w:rPr>
        <w:t>span</w:t>
      </w:r>
      <w:r w:rsidRPr="00484C67">
        <w:rPr>
          <w:rFonts w:ascii="Consolas" w:hAnsi="Consolas" w:cs="Consolas"/>
          <w:szCs w:val="20"/>
          <w:lang w:bidi="he-IL"/>
        </w:rPr>
        <w:t xml:space="preserve"> </w:t>
      </w:r>
      <w:r w:rsidRPr="00484C67">
        <w:rPr>
          <w:rFonts w:ascii="Consolas" w:hAnsi="Consolas" w:cs="Consolas"/>
          <w:color w:val="7F007F"/>
          <w:szCs w:val="20"/>
          <w:lang w:bidi="he-IL"/>
        </w:rPr>
        <w:t>class</w:t>
      </w:r>
      <w:r w:rsidRPr="00484C67">
        <w:rPr>
          <w:rFonts w:ascii="Consolas" w:hAnsi="Consolas" w:cs="Consolas"/>
          <w:color w:val="000000"/>
          <w:szCs w:val="20"/>
          <w:lang w:bidi="he-IL"/>
        </w:rPr>
        <w:t>=</w:t>
      </w:r>
      <w:r w:rsidRPr="00484C67">
        <w:rPr>
          <w:rFonts w:ascii="Consolas" w:hAnsi="Consolas" w:cs="Consolas"/>
          <w:i/>
          <w:iCs/>
          <w:color w:val="2A00FF"/>
          <w:szCs w:val="20"/>
          <w:lang w:bidi="he-IL"/>
        </w:rPr>
        <w:t>"</w:t>
      </w:r>
      <w:proofErr w:type="spellStart"/>
      <w:r w:rsidRPr="00484C67">
        <w:rPr>
          <w:rFonts w:ascii="Consolas" w:hAnsi="Consolas" w:cs="Consolas"/>
          <w:i/>
          <w:iCs/>
          <w:color w:val="2A00FF"/>
          <w:szCs w:val="20"/>
          <w:lang w:bidi="he-IL"/>
        </w:rPr>
        <w:t>contactDetails</w:t>
      </w:r>
      <w:proofErr w:type="spellEnd"/>
      <w:r w:rsidRPr="00484C67">
        <w:rPr>
          <w:rFonts w:ascii="Consolas" w:hAnsi="Consolas" w:cs="Consolas"/>
          <w:i/>
          <w:iCs/>
          <w:color w:val="2A00FF"/>
          <w:szCs w:val="20"/>
          <w:lang w:bidi="he-IL"/>
        </w:rPr>
        <w:t>"</w:t>
      </w:r>
      <w:r w:rsidRPr="00484C67">
        <w:rPr>
          <w:rFonts w:ascii="Consolas" w:hAnsi="Consolas" w:cs="Consolas"/>
          <w:color w:val="008080"/>
          <w:szCs w:val="20"/>
          <w:lang w:bidi="he-IL"/>
        </w:rPr>
        <w:t>&gt;</w:t>
      </w:r>
      <w:r w:rsidRPr="00484C67">
        <w:rPr>
          <w:rFonts w:ascii="Consolas" w:hAnsi="Consolas" w:cs="Consolas"/>
          <w:color w:val="000000"/>
          <w:szCs w:val="20"/>
          <w:lang w:bidi="he-IL"/>
        </w:rPr>
        <w:t xml:space="preserve">410 </w:t>
      </w:r>
      <w:r w:rsidRPr="00484C67">
        <w:rPr>
          <w:rFonts w:ascii="Consolas" w:hAnsi="Consolas" w:cs="Consolas"/>
          <w:color w:val="000000"/>
          <w:szCs w:val="20"/>
          <w:u w:val="single"/>
          <w:lang w:bidi="he-IL"/>
        </w:rPr>
        <w:t>Fairgrounds</w:t>
      </w:r>
      <w:r w:rsidRPr="00484C67">
        <w:rPr>
          <w:rFonts w:ascii="Consolas" w:hAnsi="Consolas" w:cs="Consolas"/>
          <w:color w:val="000000"/>
          <w:szCs w:val="20"/>
          <w:lang w:bidi="he-IL"/>
        </w:rPr>
        <w:t xml:space="preserve"> Road</w:t>
      </w:r>
      <w:r w:rsidRPr="00484C67">
        <w:rPr>
          <w:rFonts w:ascii="Consolas" w:hAnsi="Consolas" w:cs="Consolas"/>
          <w:color w:val="008080"/>
          <w:szCs w:val="20"/>
          <w:lang w:bidi="he-IL"/>
        </w:rPr>
        <w:t>&lt;/</w:t>
      </w:r>
      <w:r w:rsidRPr="00484C67">
        <w:rPr>
          <w:rFonts w:ascii="Consolas" w:hAnsi="Consolas" w:cs="Consolas"/>
          <w:color w:val="3F7F7F"/>
          <w:szCs w:val="20"/>
          <w:lang w:bidi="he-IL"/>
        </w:rPr>
        <w:t>span</w:t>
      </w:r>
      <w:r w:rsidRPr="00484C67">
        <w:rPr>
          <w:rFonts w:ascii="Consolas" w:hAnsi="Consolas" w:cs="Consolas"/>
          <w:color w:val="008080"/>
          <w:szCs w:val="20"/>
          <w:lang w:bidi="he-IL"/>
        </w:rPr>
        <w:t>&gt;&lt;/</w:t>
      </w:r>
      <w:r w:rsidRPr="00484C67">
        <w:rPr>
          <w:rFonts w:ascii="Consolas" w:hAnsi="Consolas" w:cs="Consolas"/>
          <w:color w:val="3F7F7F"/>
          <w:szCs w:val="20"/>
          <w:lang w:bidi="he-IL"/>
        </w:rPr>
        <w:t>div</w:t>
      </w:r>
      <w:r w:rsidRPr="00484C67">
        <w:rPr>
          <w:rFonts w:ascii="Consolas" w:hAnsi="Consolas" w:cs="Consolas"/>
          <w:color w:val="008080"/>
          <w:szCs w:val="20"/>
          <w:lang w:bidi="he-IL"/>
        </w:rPr>
        <w:t>&gt;</w:t>
      </w:r>
    </w:p>
    <w:p w:rsidR="00484C67" w:rsidRPr="00484C67" w:rsidRDefault="00484C67" w:rsidP="00484C67">
      <w:pPr>
        <w:pStyle w:val="ListParagraph"/>
        <w:numPr>
          <w:ilvl w:val="0"/>
          <w:numId w:val="7"/>
        </w:numPr>
        <w:shd w:val="clear" w:color="auto" w:fill="DAEEF3" w:themeFill="accent5"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484C67">
        <w:rPr>
          <w:rFonts w:ascii="Consolas" w:hAnsi="Consolas" w:cs="Consolas"/>
          <w:color w:val="000000"/>
          <w:szCs w:val="20"/>
          <w:lang w:bidi="he-IL"/>
        </w:rPr>
        <w:t xml:space="preserve">    </w:t>
      </w:r>
      <w:r w:rsidRPr="00484C67">
        <w:rPr>
          <w:rFonts w:ascii="Consolas" w:hAnsi="Consolas" w:cs="Consolas"/>
          <w:color w:val="000000"/>
          <w:szCs w:val="20"/>
          <w:lang w:bidi="he-IL"/>
        </w:rPr>
        <w:tab/>
      </w:r>
      <w:r w:rsidRPr="00484C67">
        <w:rPr>
          <w:rFonts w:ascii="Consolas" w:hAnsi="Consolas" w:cs="Consolas"/>
          <w:color w:val="000000"/>
          <w:szCs w:val="20"/>
          <w:lang w:bidi="he-IL"/>
        </w:rPr>
        <w:tab/>
      </w:r>
      <w:r w:rsidRPr="00484C67">
        <w:rPr>
          <w:rFonts w:ascii="Consolas" w:hAnsi="Consolas" w:cs="Consolas"/>
          <w:color w:val="008080"/>
          <w:szCs w:val="20"/>
          <w:lang w:bidi="he-IL"/>
        </w:rPr>
        <w:t>&lt;</w:t>
      </w:r>
      <w:r w:rsidRPr="00484C67">
        <w:rPr>
          <w:rFonts w:ascii="Consolas" w:hAnsi="Consolas" w:cs="Consolas"/>
          <w:color w:val="3F7F7F"/>
          <w:szCs w:val="20"/>
          <w:lang w:bidi="he-IL"/>
        </w:rPr>
        <w:t>span</w:t>
      </w:r>
      <w:r w:rsidRPr="00484C67">
        <w:rPr>
          <w:rFonts w:ascii="Consolas" w:hAnsi="Consolas" w:cs="Consolas"/>
          <w:szCs w:val="20"/>
          <w:lang w:bidi="he-IL"/>
        </w:rPr>
        <w:t xml:space="preserve"> </w:t>
      </w:r>
      <w:r w:rsidRPr="00484C67">
        <w:rPr>
          <w:rFonts w:ascii="Consolas" w:hAnsi="Consolas" w:cs="Consolas"/>
          <w:color w:val="7F007F"/>
          <w:szCs w:val="20"/>
          <w:lang w:bidi="he-IL"/>
        </w:rPr>
        <w:t>class</w:t>
      </w:r>
      <w:r w:rsidRPr="00484C67">
        <w:rPr>
          <w:rFonts w:ascii="Consolas" w:hAnsi="Consolas" w:cs="Consolas"/>
          <w:color w:val="000000"/>
          <w:szCs w:val="20"/>
          <w:lang w:bidi="he-IL"/>
        </w:rPr>
        <w:t>=</w:t>
      </w:r>
      <w:r w:rsidRPr="00484C67">
        <w:rPr>
          <w:rFonts w:ascii="Consolas" w:hAnsi="Consolas" w:cs="Consolas"/>
          <w:i/>
          <w:iCs/>
          <w:color w:val="2A00FF"/>
          <w:szCs w:val="20"/>
          <w:lang w:bidi="he-IL"/>
        </w:rPr>
        <w:t>"</w:t>
      </w:r>
      <w:proofErr w:type="spellStart"/>
      <w:r w:rsidRPr="00484C67">
        <w:rPr>
          <w:rFonts w:ascii="Consolas" w:hAnsi="Consolas" w:cs="Consolas"/>
          <w:i/>
          <w:iCs/>
          <w:color w:val="2A00FF"/>
          <w:szCs w:val="20"/>
          <w:lang w:bidi="he-IL"/>
        </w:rPr>
        <w:t>contactDetails</w:t>
      </w:r>
      <w:proofErr w:type="spellEnd"/>
      <w:r w:rsidRPr="00484C67">
        <w:rPr>
          <w:rFonts w:ascii="Consolas" w:hAnsi="Consolas" w:cs="Consolas"/>
          <w:i/>
          <w:iCs/>
          <w:color w:val="2A00FF"/>
          <w:szCs w:val="20"/>
          <w:lang w:bidi="he-IL"/>
        </w:rPr>
        <w:t xml:space="preserve"> space"</w:t>
      </w:r>
      <w:r w:rsidRPr="00484C67">
        <w:rPr>
          <w:rFonts w:ascii="Consolas" w:hAnsi="Consolas" w:cs="Consolas"/>
          <w:color w:val="008080"/>
          <w:szCs w:val="20"/>
          <w:lang w:bidi="he-IL"/>
        </w:rPr>
        <w:t>&gt;</w:t>
      </w:r>
      <w:r w:rsidRPr="00484C67">
        <w:rPr>
          <w:rFonts w:ascii="Consolas" w:hAnsi="Consolas" w:cs="Consolas"/>
          <w:color w:val="000000"/>
          <w:szCs w:val="20"/>
          <w:lang w:bidi="he-IL"/>
        </w:rPr>
        <w:t>Castle Rock, CO 80104</w:t>
      </w:r>
      <w:r w:rsidRPr="00484C67">
        <w:rPr>
          <w:rFonts w:ascii="Consolas" w:hAnsi="Consolas" w:cs="Consolas"/>
          <w:color w:val="008080"/>
          <w:szCs w:val="20"/>
          <w:lang w:bidi="he-IL"/>
        </w:rPr>
        <w:t>&lt;/</w:t>
      </w:r>
      <w:r w:rsidRPr="00484C67">
        <w:rPr>
          <w:rFonts w:ascii="Consolas" w:hAnsi="Consolas" w:cs="Consolas"/>
          <w:color w:val="3F7F7F"/>
          <w:szCs w:val="20"/>
          <w:lang w:bidi="he-IL"/>
        </w:rPr>
        <w:t>span</w:t>
      </w:r>
      <w:r w:rsidRPr="00484C67">
        <w:rPr>
          <w:rFonts w:ascii="Consolas" w:hAnsi="Consolas" w:cs="Consolas"/>
          <w:color w:val="008080"/>
          <w:szCs w:val="20"/>
          <w:lang w:bidi="he-IL"/>
        </w:rPr>
        <w:t>&gt;</w:t>
      </w:r>
    </w:p>
    <w:p w:rsidR="00484C67" w:rsidRPr="00484C67" w:rsidRDefault="00484C67" w:rsidP="00484C67">
      <w:pPr>
        <w:pStyle w:val="ListParagraph"/>
        <w:numPr>
          <w:ilvl w:val="0"/>
          <w:numId w:val="7"/>
        </w:numPr>
        <w:shd w:val="clear" w:color="auto" w:fill="DAEEF3" w:themeFill="accent5"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484C67">
        <w:rPr>
          <w:rFonts w:ascii="Consolas" w:hAnsi="Consolas" w:cs="Consolas"/>
          <w:color w:val="000000"/>
          <w:szCs w:val="20"/>
          <w:lang w:bidi="he-IL"/>
        </w:rPr>
        <w:t xml:space="preserve">    </w:t>
      </w:r>
      <w:r w:rsidRPr="00484C67">
        <w:rPr>
          <w:rFonts w:ascii="Consolas" w:hAnsi="Consolas" w:cs="Consolas"/>
          <w:color w:val="000000"/>
          <w:szCs w:val="20"/>
          <w:lang w:bidi="he-IL"/>
        </w:rPr>
        <w:tab/>
      </w:r>
      <w:r w:rsidRPr="00484C67">
        <w:rPr>
          <w:rFonts w:ascii="Consolas" w:hAnsi="Consolas" w:cs="Consolas"/>
          <w:color w:val="000000"/>
          <w:szCs w:val="20"/>
          <w:lang w:bidi="he-IL"/>
        </w:rPr>
        <w:tab/>
      </w:r>
      <w:r w:rsidRPr="00484C67">
        <w:rPr>
          <w:rFonts w:ascii="Consolas" w:hAnsi="Consolas" w:cs="Consolas"/>
          <w:color w:val="008080"/>
          <w:szCs w:val="20"/>
          <w:lang w:bidi="he-IL"/>
        </w:rPr>
        <w:t>&lt;</w:t>
      </w:r>
      <w:proofErr w:type="spellStart"/>
      <w:r w:rsidRPr="00484C67">
        <w:rPr>
          <w:rFonts w:ascii="Consolas" w:hAnsi="Consolas" w:cs="Consolas"/>
          <w:color w:val="3F7F7F"/>
          <w:szCs w:val="20"/>
          <w:lang w:bidi="he-IL"/>
        </w:rPr>
        <w:t>br</w:t>
      </w:r>
      <w:proofErr w:type="spellEnd"/>
      <w:r w:rsidRPr="00484C67">
        <w:rPr>
          <w:rFonts w:ascii="Consolas" w:hAnsi="Consolas" w:cs="Consolas"/>
          <w:color w:val="008080"/>
          <w:szCs w:val="20"/>
          <w:lang w:bidi="he-IL"/>
        </w:rPr>
        <w:t>/&gt;&lt;</w:t>
      </w:r>
      <w:r w:rsidRPr="00484C67">
        <w:rPr>
          <w:rFonts w:ascii="Consolas" w:hAnsi="Consolas" w:cs="Consolas"/>
          <w:color w:val="3F7F7F"/>
          <w:szCs w:val="20"/>
          <w:lang w:bidi="he-IL"/>
        </w:rPr>
        <w:t>div</w:t>
      </w:r>
      <w:r w:rsidRPr="00484C67">
        <w:rPr>
          <w:rFonts w:ascii="Consolas" w:hAnsi="Consolas" w:cs="Consolas"/>
          <w:szCs w:val="20"/>
          <w:lang w:bidi="he-IL"/>
        </w:rPr>
        <w:t xml:space="preserve"> </w:t>
      </w:r>
      <w:r w:rsidRPr="00484C67">
        <w:rPr>
          <w:rFonts w:ascii="Consolas" w:hAnsi="Consolas" w:cs="Consolas"/>
          <w:color w:val="7F007F"/>
          <w:szCs w:val="20"/>
          <w:lang w:bidi="he-IL"/>
        </w:rPr>
        <w:t>class</w:t>
      </w:r>
      <w:r w:rsidRPr="00484C67">
        <w:rPr>
          <w:rFonts w:ascii="Consolas" w:hAnsi="Consolas" w:cs="Consolas"/>
          <w:color w:val="000000"/>
          <w:szCs w:val="20"/>
          <w:lang w:bidi="he-IL"/>
        </w:rPr>
        <w:t>=</w:t>
      </w:r>
      <w:r w:rsidRPr="00484C67">
        <w:rPr>
          <w:rFonts w:ascii="Consolas" w:hAnsi="Consolas" w:cs="Consolas"/>
          <w:i/>
          <w:iCs/>
          <w:color w:val="2A00FF"/>
          <w:szCs w:val="20"/>
          <w:lang w:bidi="he-IL"/>
        </w:rPr>
        <w:t>"</w:t>
      </w:r>
      <w:proofErr w:type="spellStart"/>
      <w:r w:rsidRPr="00484C67">
        <w:rPr>
          <w:rFonts w:ascii="Consolas" w:hAnsi="Consolas" w:cs="Consolas"/>
          <w:i/>
          <w:iCs/>
          <w:color w:val="2A00FF"/>
          <w:szCs w:val="20"/>
          <w:lang w:bidi="he-IL"/>
        </w:rPr>
        <w:t>phoneDetails</w:t>
      </w:r>
      <w:proofErr w:type="spellEnd"/>
      <w:r w:rsidRPr="00484C67">
        <w:rPr>
          <w:rFonts w:ascii="Consolas" w:hAnsi="Consolas" w:cs="Consolas"/>
          <w:i/>
          <w:iCs/>
          <w:color w:val="2A00FF"/>
          <w:szCs w:val="20"/>
          <w:lang w:bidi="he-IL"/>
        </w:rPr>
        <w:t>"</w:t>
      </w:r>
      <w:r w:rsidRPr="00484C67">
        <w:rPr>
          <w:rFonts w:ascii="Consolas" w:hAnsi="Consolas" w:cs="Consolas"/>
          <w:color w:val="008080"/>
          <w:szCs w:val="20"/>
          <w:lang w:bidi="he-IL"/>
        </w:rPr>
        <w:t>&gt;&lt;</w:t>
      </w:r>
      <w:proofErr w:type="spellStart"/>
      <w:r w:rsidRPr="00484C67">
        <w:rPr>
          <w:rFonts w:ascii="Consolas" w:hAnsi="Consolas" w:cs="Consolas"/>
          <w:color w:val="3F7F7F"/>
          <w:szCs w:val="20"/>
          <w:lang w:bidi="he-IL"/>
        </w:rPr>
        <w:t>img</w:t>
      </w:r>
      <w:proofErr w:type="spellEnd"/>
      <w:r w:rsidRPr="00484C67">
        <w:rPr>
          <w:rFonts w:ascii="Consolas" w:hAnsi="Consolas" w:cs="Consolas"/>
          <w:szCs w:val="20"/>
          <w:lang w:bidi="he-IL"/>
        </w:rPr>
        <w:t xml:space="preserve"> </w:t>
      </w:r>
      <w:proofErr w:type="spellStart"/>
      <w:r w:rsidRPr="00484C67">
        <w:rPr>
          <w:rFonts w:ascii="Consolas" w:hAnsi="Consolas" w:cs="Consolas"/>
          <w:color w:val="7F007F"/>
          <w:szCs w:val="20"/>
          <w:lang w:bidi="he-IL"/>
        </w:rPr>
        <w:t>src</w:t>
      </w:r>
      <w:proofErr w:type="spellEnd"/>
      <w:r w:rsidRPr="00484C67">
        <w:rPr>
          <w:rFonts w:ascii="Consolas" w:hAnsi="Consolas" w:cs="Consolas"/>
          <w:color w:val="000000"/>
          <w:szCs w:val="20"/>
          <w:lang w:bidi="he-IL"/>
        </w:rPr>
        <w:t>=</w:t>
      </w:r>
      <w:r w:rsidRPr="00484C67">
        <w:rPr>
          <w:rFonts w:ascii="Consolas" w:hAnsi="Consolas" w:cs="Consolas"/>
          <w:i/>
          <w:iCs/>
          <w:color w:val="2A00FF"/>
          <w:szCs w:val="20"/>
          <w:lang w:bidi="he-IL"/>
        </w:rPr>
        <w:t>"pub/</w:t>
      </w:r>
      <w:proofErr w:type="spellStart"/>
      <w:r w:rsidRPr="00484C67">
        <w:rPr>
          <w:rFonts w:ascii="Consolas" w:hAnsi="Consolas" w:cs="Consolas"/>
          <w:i/>
          <w:iCs/>
          <w:color w:val="2A00FF"/>
          <w:szCs w:val="20"/>
          <w:lang w:bidi="he-IL"/>
        </w:rPr>
        <w:t>img</w:t>
      </w:r>
      <w:proofErr w:type="spellEnd"/>
      <w:r w:rsidRPr="00484C67">
        <w:rPr>
          <w:rFonts w:ascii="Consolas" w:hAnsi="Consolas" w:cs="Consolas"/>
          <w:i/>
          <w:iCs/>
          <w:color w:val="2A00FF"/>
          <w:szCs w:val="20"/>
          <w:lang w:bidi="he-IL"/>
        </w:rPr>
        <w:t>/phone.png"</w:t>
      </w:r>
      <w:r w:rsidRPr="00484C67">
        <w:rPr>
          <w:rFonts w:ascii="Consolas" w:hAnsi="Consolas" w:cs="Consolas"/>
          <w:szCs w:val="20"/>
          <w:lang w:bidi="he-IL"/>
        </w:rPr>
        <w:t xml:space="preserve"> </w:t>
      </w:r>
      <w:r w:rsidRPr="00484C67">
        <w:rPr>
          <w:rFonts w:ascii="Consolas" w:hAnsi="Consolas" w:cs="Consolas"/>
          <w:color w:val="7F007F"/>
          <w:szCs w:val="20"/>
          <w:lang w:bidi="he-IL"/>
        </w:rPr>
        <w:t>class</w:t>
      </w:r>
      <w:r w:rsidRPr="00484C67">
        <w:rPr>
          <w:rFonts w:ascii="Consolas" w:hAnsi="Consolas" w:cs="Consolas"/>
          <w:color w:val="000000"/>
          <w:szCs w:val="20"/>
          <w:lang w:bidi="he-IL"/>
        </w:rPr>
        <w:t>=</w:t>
      </w:r>
      <w:r w:rsidRPr="00484C67">
        <w:rPr>
          <w:rFonts w:ascii="Consolas" w:hAnsi="Consolas" w:cs="Consolas"/>
          <w:i/>
          <w:iCs/>
          <w:color w:val="2A00FF"/>
          <w:szCs w:val="20"/>
          <w:lang w:bidi="he-IL"/>
        </w:rPr>
        <w:t>"phone"</w:t>
      </w:r>
      <w:r w:rsidRPr="00484C67">
        <w:rPr>
          <w:rFonts w:ascii="Consolas" w:hAnsi="Consolas" w:cs="Consolas"/>
          <w:color w:val="008080"/>
          <w:szCs w:val="20"/>
          <w:lang w:bidi="he-IL"/>
        </w:rPr>
        <w:t>/&gt;&lt;</w:t>
      </w:r>
      <w:r w:rsidRPr="00484C67">
        <w:rPr>
          <w:rFonts w:ascii="Consolas" w:hAnsi="Consolas" w:cs="Consolas"/>
          <w:color w:val="3F7F7F"/>
          <w:szCs w:val="20"/>
          <w:lang w:bidi="he-IL"/>
        </w:rPr>
        <w:t>span</w:t>
      </w:r>
      <w:r w:rsidRPr="00484C67">
        <w:rPr>
          <w:rFonts w:ascii="Consolas" w:hAnsi="Consolas" w:cs="Consolas"/>
          <w:szCs w:val="20"/>
          <w:lang w:bidi="he-IL"/>
        </w:rPr>
        <w:t xml:space="preserve"> </w:t>
      </w:r>
      <w:r w:rsidRPr="00484C67">
        <w:rPr>
          <w:rFonts w:ascii="Consolas" w:hAnsi="Consolas" w:cs="Consolas"/>
          <w:color w:val="7F007F"/>
          <w:szCs w:val="20"/>
          <w:lang w:bidi="he-IL"/>
        </w:rPr>
        <w:t>class</w:t>
      </w:r>
      <w:r w:rsidRPr="00484C67">
        <w:rPr>
          <w:rFonts w:ascii="Consolas" w:hAnsi="Consolas" w:cs="Consolas"/>
          <w:color w:val="000000"/>
          <w:szCs w:val="20"/>
          <w:lang w:bidi="he-IL"/>
        </w:rPr>
        <w:t>=</w:t>
      </w:r>
      <w:r w:rsidRPr="00484C67">
        <w:rPr>
          <w:rFonts w:ascii="Consolas" w:hAnsi="Consolas" w:cs="Consolas"/>
          <w:i/>
          <w:iCs/>
          <w:color w:val="2A00FF"/>
          <w:szCs w:val="20"/>
          <w:lang w:bidi="he-IL"/>
        </w:rPr>
        <w:t>"</w:t>
      </w:r>
      <w:proofErr w:type="spellStart"/>
      <w:r w:rsidRPr="00484C67">
        <w:rPr>
          <w:rFonts w:ascii="Consolas" w:hAnsi="Consolas" w:cs="Consolas"/>
          <w:i/>
          <w:iCs/>
          <w:color w:val="2A00FF"/>
          <w:szCs w:val="20"/>
          <w:lang w:bidi="he-IL"/>
        </w:rPr>
        <w:t>contactDetails</w:t>
      </w:r>
      <w:proofErr w:type="spellEnd"/>
      <w:r w:rsidRPr="00484C67">
        <w:rPr>
          <w:rFonts w:ascii="Consolas" w:hAnsi="Consolas" w:cs="Consolas"/>
          <w:i/>
          <w:iCs/>
          <w:color w:val="2A00FF"/>
          <w:szCs w:val="20"/>
          <w:lang w:bidi="he-IL"/>
        </w:rPr>
        <w:t>"</w:t>
      </w:r>
      <w:r w:rsidRPr="00484C67">
        <w:rPr>
          <w:rFonts w:ascii="Consolas" w:hAnsi="Consolas" w:cs="Consolas"/>
          <w:color w:val="008080"/>
          <w:szCs w:val="20"/>
          <w:lang w:bidi="he-IL"/>
        </w:rPr>
        <w:t>&gt;</w:t>
      </w:r>
      <w:r w:rsidRPr="00484C67">
        <w:rPr>
          <w:rFonts w:ascii="Consolas" w:hAnsi="Consolas" w:cs="Consolas"/>
          <w:color w:val="000000"/>
          <w:szCs w:val="20"/>
          <w:lang w:bidi="he-IL"/>
        </w:rPr>
        <w:t>(720) 733-6930</w:t>
      </w:r>
      <w:r w:rsidRPr="00484C67">
        <w:rPr>
          <w:rFonts w:ascii="Consolas" w:hAnsi="Consolas" w:cs="Consolas"/>
          <w:color w:val="008080"/>
          <w:szCs w:val="20"/>
          <w:lang w:bidi="he-IL"/>
        </w:rPr>
        <w:t>&lt;/</w:t>
      </w:r>
      <w:r w:rsidRPr="00484C67">
        <w:rPr>
          <w:rFonts w:ascii="Consolas" w:hAnsi="Consolas" w:cs="Consolas"/>
          <w:color w:val="3F7F7F"/>
          <w:szCs w:val="20"/>
          <w:lang w:bidi="he-IL"/>
        </w:rPr>
        <w:t>span</w:t>
      </w:r>
      <w:r w:rsidRPr="00484C67">
        <w:rPr>
          <w:rFonts w:ascii="Consolas" w:hAnsi="Consolas" w:cs="Consolas"/>
          <w:color w:val="008080"/>
          <w:szCs w:val="20"/>
          <w:lang w:bidi="he-IL"/>
        </w:rPr>
        <w:t>&gt;&lt;/</w:t>
      </w:r>
      <w:r w:rsidRPr="00484C67">
        <w:rPr>
          <w:rFonts w:ascii="Consolas" w:hAnsi="Consolas" w:cs="Consolas"/>
          <w:color w:val="3F7F7F"/>
          <w:szCs w:val="20"/>
          <w:lang w:bidi="he-IL"/>
        </w:rPr>
        <w:t>div</w:t>
      </w:r>
      <w:r w:rsidRPr="00484C67">
        <w:rPr>
          <w:rFonts w:ascii="Consolas" w:hAnsi="Consolas" w:cs="Consolas"/>
          <w:color w:val="008080"/>
          <w:szCs w:val="20"/>
          <w:lang w:bidi="he-IL"/>
        </w:rPr>
        <w:t>&gt;</w:t>
      </w:r>
    </w:p>
    <w:p w:rsidR="00484C67" w:rsidRPr="00484C67" w:rsidRDefault="00484C67" w:rsidP="00484C67">
      <w:pPr>
        <w:pStyle w:val="ListParagraph"/>
        <w:numPr>
          <w:ilvl w:val="0"/>
          <w:numId w:val="7"/>
        </w:numPr>
        <w:shd w:val="clear" w:color="auto" w:fill="DAEEF3" w:themeFill="accent5"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484C67">
        <w:rPr>
          <w:rFonts w:ascii="Consolas" w:hAnsi="Consolas" w:cs="Consolas"/>
          <w:color w:val="000000"/>
          <w:szCs w:val="20"/>
          <w:lang w:bidi="he-IL"/>
        </w:rPr>
        <w:t xml:space="preserve">    </w:t>
      </w:r>
      <w:r w:rsidRPr="00484C67">
        <w:rPr>
          <w:rFonts w:ascii="Consolas" w:hAnsi="Consolas" w:cs="Consolas"/>
          <w:color w:val="000000"/>
          <w:szCs w:val="20"/>
          <w:lang w:bidi="he-IL"/>
        </w:rPr>
        <w:tab/>
      </w:r>
      <w:r w:rsidRPr="00484C67">
        <w:rPr>
          <w:rFonts w:ascii="Consolas" w:hAnsi="Consolas" w:cs="Consolas"/>
          <w:color w:val="008080"/>
          <w:szCs w:val="20"/>
          <w:lang w:bidi="he-IL"/>
        </w:rPr>
        <w:t>&lt;/</w:t>
      </w:r>
      <w:r w:rsidRPr="00484C67">
        <w:rPr>
          <w:rFonts w:ascii="Consolas" w:hAnsi="Consolas" w:cs="Consolas"/>
          <w:color w:val="3F7F7F"/>
          <w:szCs w:val="20"/>
          <w:lang w:bidi="he-IL"/>
        </w:rPr>
        <w:t>td</w:t>
      </w:r>
      <w:r w:rsidRPr="00484C67">
        <w:rPr>
          <w:rFonts w:ascii="Consolas" w:hAnsi="Consolas" w:cs="Consolas"/>
          <w:color w:val="008080"/>
          <w:szCs w:val="20"/>
          <w:lang w:bidi="he-IL"/>
        </w:rPr>
        <w:t>&gt;</w:t>
      </w:r>
    </w:p>
    <w:p w:rsidR="00484C67" w:rsidRPr="00484C67" w:rsidRDefault="00484C67" w:rsidP="00484C67">
      <w:pPr>
        <w:pStyle w:val="ListParagraph"/>
        <w:numPr>
          <w:ilvl w:val="0"/>
          <w:numId w:val="7"/>
        </w:numPr>
        <w:shd w:val="clear" w:color="auto" w:fill="DAEEF3" w:themeFill="accent5"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484C67">
        <w:rPr>
          <w:rFonts w:ascii="Consolas" w:hAnsi="Consolas" w:cs="Consolas"/>
          <w:color w:val="000000"/>
          <w:szCs w:val="20"/>
          <w:lang w:bidi="he-IL"/>
        </w:rPr>
        <w:t xml:space="preserve">    </w:t>
      </w:r>
      <w:r w:rsidRPr="00484C67">
        <w:rPr>
          <w:rFonts w:ascii="Consolas" w:hAnsi="Consolas" w:cs="Consolas"/>
          <w:color w:val="008080"/>
          <w:szCs w:val="20"/>
          <w:lang w:bidi="he-IL"/>
        </w:rPr>
        <w:t>&lt;/</w:t>
      </w:r>
      <w:proofErr w:type="spellStart"/>
      <w:r w:rsidRPr="00484C67">
        <w:rPr>
          <w:rFonts w:ascii="Consolas" w:hAnsi="Consolas" w:cs="Consolas"/>
          <w:color w:val="3F7F7F"/>
          <w:szCs w:val="20"/>
          <w:lang w:bidi="he-IL"/>
        </w:rPr>
        <w:t>tr</w:t>
      </w:r>
      <w:proofErr w:type="spellEnd"/>
      <w:r w:rsidRPr="00484C67">
        <w:rPr>
          <w:rFonts w:ascii="Consolas" w:hAnsi="Consolas" w:cs="Consolas"/>
          <w:color w:val="008080"/>
          <w:szCs w:val="20"/>
          <w:lang w:bidi="he-IL"/>
        </w:rPr>
        <w:t>&gt;</w:t>
      </w:r>
      <w:r w:rsidRPr="00484C67">
        <w:rPr>
          <w:rFonts w:ascii="Consolas" w:hAnsi="Consolas" w:cs="Consolas"/>
          <w:color w:val="000000"/>
          <w:szCs w:val="20"/>
          <w:lang w:bidi="he-IL"/>
        </w:rPr>
        <w:tab/>
      </w:r>
    </w:p>
    <w:p w:rsidR="00484C67" w:rsidRPr="00484C67" w:rsidRDefault="00484C67" w:rsidP="00484C67">
      <w:pPr>
        <w:pStyle w:val="ListParagraph"/>
        <w:numPr>
          <w:ilvl w:val="0"/>
          <w:numId w:val="7"/>
        </w:numPr>
        <w:shd w:val="clear" w:color="auto" w:fill="DAEEF3" w:themeFill="accent5"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484C67">
        <w:rPr>
          <w:rFonts w:ascii="Consolas" w:hAnsi="Consolas" w:cs="Consolas"/>
          <w:color w:val="000000"/>
          <w:szCs w:val="20"/>
          <w:lang w:bidi="he-IL"/>
        </w:rPr>
        <w:tab/>
      </w:r>
      <w:r w:rsidRPr="00484C67">
        <w:rPr>
          <w:rFonts w:ascii="Consolas" w:hAnsi="Consolas" w:cs="Consolas"/>
          <w:color w:val="008080"/>
          <w:szCs w:val="20"/>
          <w:lang w:bidi="he-IL"/>
        </w:rPr>
        <w:t>&lt;</w:t>
      </w:r>
      <w:proofErr w:type="spellStart"/>
      <w:r w:rsidRPr="00484C67">
        <w:rPr>
          <w:rFonts w:ascii="Consolas" w:hAnsi="Consolas" w:cs="Consolas"/>
          <w:color w:val="3F7F7F"/>
          <w:szCs w:val="20"/>
          <w:lang w:bidi="he-IL"/>
        </w:rPr>
        <w:t>tr</w:t>
      </w:r>
      <w:proofErr w:type="spellEnd"/>
      <w:r w:rsidRPr="00484C67">
        <w:rPr>
          <w:rFonts w:ascii="Consolas" w:hAnsi="Consolas" w:cs="Consolas"/>
          <w:color w:val="008080"/>
          <w:szCs w:val="20"/>
          <w:lang w:bidi="he-IL"/>
        </w:rPr>
        <w:t>&gt;</w:t>
      </w:r>
    </w:p>
    <w:p w:rsidR="00484C67" w:rsidRPr="00484C67" w:rsidRDefault="00484C67" w:rsidP="00484C67">
      <w:pPr>
        <w:pStyle w:val="ListParagraph"/>
        <w:numPr>
          <w:ilvl w:val="0"/>
          <w:numId w:val="7"/>
        </w:numPr>
        <w:shd w:val="clear" w:color="auto" w:fill="DAEEF3" w:themeFill="accent5"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484C67">
        <w:rPr>
          <w:rFonts w:ascii="Consolas" w:hAnsi="Consolas" w:cs="Consolas"/>
          <w:color w:val="000000"/>
          <w:szCs w:val="20"/>
          <w:lang w:bidi="he-IL"/>
        </w:rPr>
        <w:t xml:space="preserve">    </w:t>
      </w:r>
      <w:r w:rsidRPr="00484C67">
        <w:rPr>
          <w:rFonts w:ascii="Consolas" w:hAnsi="Consolas" w:cs="Consolas"/>
          <w:color w:val="000000"/>
          <w:szCs w:val="20"/>
          <w:lang w:bidi="he-IL"/>
        </w:rPr>
        <w:tab/>
      </w:r>
      <w:r w:rsidRPr="00484C67">
        <w:rPr>
          <w:rFonts w:ascii="Consolas" w:hAnsi="Consolas" w:cs="Consolas"/>
          <w:color w:val="008080"/>
          <w:szCs w:val="20"/>
          <w:lang w:bidi="he-IL"/>
        </w:rPr>
        <w:t>&lt;</w:t>
      </w:r>
      <w:r w:rsidRPr="00484C67">
        <w:rPr>
          <w:rFonts w:ascii="Consolas" w:hAnsi="Consolas" w:cs="Consolas"/>
          <w:color w:val="3F7F7F"/>
          <w:szCs w:val="20"/>
          <w:lang w:bidi="he-IL"/>
        </w:rPr>
        <w:t>td</w:t>
      </w:r>
      <w:r w:rsidRPr="00484C67">
        <w:rPr>
          <w:rFonts w:ascii="Consolas" w:hAnsi="Consolas" w:cs="Consolas"/>
          <w:szCs w:val="20"/>
          <w:lang w:bidi="he-IL"/>
        </w:rPr>
        <w:t xml:space="preserve"> </w:t>
      </w:r>
      <w:r w:rsidRPr="00484C67">
        <w:rPr>
          <w:rFonts w:ascii="Consolas" w:hAnsi="Consolas" w:cs="Consolas"/>
          <w:color w:val="7F007F"/>
          <w:szCs w:val="20"/>
          <w:lang w:bidi="he-IL"/>
        </w:rPr>
        <w:t>class</w:t>
      </w:r>
      <w:r w:rsidRPr="00484C67">
        <w:rPr>
          <w:rFonts w:ascii="Consolas" w:hAnsi="Consolas" w:cs="Consolas"/>
          <w:color w:val="000000"/>
          <w:szCs w:val="20"/>
          <w:lang w:bidi="he-IL"/>
        </w:rPr>
        <w:t>=</w:t>
      </w:r>
      <w:r w:rsidRPr="00484C67">
        <w:rPr>
          <w:rFonts w:ascii="Consolas" w:hAnsi="Consolas" w:cs="Consolas"/>
          <w:i/>
          <w:iCs/>
          <w:color w:val="2A00FF"/>
          <w:szCs w:val="20"/>
          <w:lang w:bidi="he-IL"/>
        </w:rPr>
        <w:t>"details"</w:t>
      </w:r>
      <w:r w:rsidRPr="00484C67">
        <w:rPr>
          <w:rFonts w:ascii="Consolas" w:hAnsi="Consolas" w:cs="Consolas"/>
          <w:color w:val="008080"/>
          <w:szCs w:val="20"/>
          <w:lang w:bidi="he-IL"/>
        </w:rPr>
        <w:t>&gt;</w:t>
      </w:r>
    </w:p>
    <w:p w:rsidR="00484C67" w:rsidRPr="00484C67" w:rsidRDefault="00484C67" w:rsidP="00484C67">
      <w:pPr>
        <w:pStyle w:val="ListParagraph"/>
        <w:numPr>
          <w:ilvl w:val="0"/>
          <w:numId w:val="7"/>
        </w:numPr>
        <w:shd w:val="clear" w:color="auto" w:fill="DAEEF3" w:themeFill="accent5"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484C67">
        <w:rPr>
          <w:rFonts w:ascii="Consolas" w:hAnsi="Consolas" w:cs="Consolas"/>
          <w:color w:val="000000"/>
          <w:szCs w:val="20"/>
          <w:lang w:bidi="he-IL"/>
        </w:rPr>
        <w:t xml:space="preserve">    </w:t>
      </w:r>
      <w:r w:rsidRPr="00484C67">
        <w:rPr>
          <w:rFonts w:ascii="Consolas" w:hAnsi="Consolas" w:cs="Consolas"/>
          <w:color w:val="000000"/>
          <w:szCs w:val="20"/>
          <w:lang w:bidi="he-IL"/>
        </w:rPr>
        <w:tab/>
      </w:r>
      <w:r w:rsidRPr="00484C67">
        <w:rPr>
          <w:rFonts w:ascii="Consolas" w:hAnsi="Consolas" w:cs="Consolas"/>
          <w:color w:val="000000"/>
          <w:szCs w:val="20"/>
          <w:lang w:bidi="he-IL"/>
        </w:rPr>
        <w:tab/>
      </w:r>
      <w:r w:rsidRPr="00484C67">
        <w:rPr>
          <w:rFonts w:ascii="Consolas" w:hAnsi="Consolas" w:cs="Consolas"/>
          <w:color w:val="008080"/>
          <w:szCs w:val="20"/>
          <w:lang w:bidi="he-IL"/>
        </w:rPr>
        <w:t>&lt;</w:t>
      </w:r>
      <w:r w:rsidRPr="00484C67">
        <w:rPr>
          <w:rFonts w:ascii="Consolas" w:hAnsi="Consolas" w:cs="Consolas"/>
          <w:color w:val="3F7F7F"/>
          <w:szCs w:val="20"/>
          <w:lang w:bidi="he-IL"/>
        </w:rPr>
        <w:t>span</w:t>
      </w:r>
      <w:r w:rsidRPr="00484C67">
        <w:rPr>
          <w:rFonts w:ascii="Consolas" w:hAnsi="Consolas" w:cs="Consolas"/>
          <w:szCs w:val="20"/>
          <w:lang w:bidi="he-IL"/>
        </w:rPr>
        <w:t xml:space="preserve"> </w:t>
      </w:r>
      <w:r w:rsidRPr="00484C67">
        <w:rPr>
          <w:rFonts w:ascii="Consolas" w:hAnsi="Consolas" w:cs="Consolas"/>
          <w:color w:val="7F007F"/>
          <w:szCs w:val="20"/>
          <w:lang w:bidi="he-IL"/>
        </w:rPr>
        <w:t>class</w:t>
      </w:r>
      <w:r w:rsidRPr="00484C67">
        <w:rPr>
          <w:rFonts w:ascii="Consolas" w:hAnsi="Consolas" w:cs="Consolas"/>
          <w:color w:val="000000"/>
          <w:szCs w:val="20"/>
          <w:lang w:bidi="he-IL"/>
        </w:rPr>
        <w:t>=</w:t>
      </w:r>
      <w:r w:rsidRPr="00484C67">
        <w:rPr>
          <w:rFonts w:ascii="Consolas" w:hAnsi="Consolas" w:cs="Consolas"/>
          <w:i/>
          <w:iCs/>
          <w:color w:val="2A00FF"/>
          <w:szCs w:val="20"/>
          <w:lang w:bidi="he-IL"/>
        </w:rPr>
        <w:t>"</w:t>
      </w:r>
      <w:proofErr w:type="spellStart"/>
      <w:r w:rsidRPr="00484C67">
        <w:rPr>
          <w:rFonts w:ascii="Consolas" w:hAnsi="Consolas" w:cs="Consolas"/>
          <w:i/>
          <w:iCs/>
          <w:color w:val="2A00FF"/>
          <w:szCs w:val="20"/>
          <w:lang w:bidi="he-IL"/>
        </w:rPr>
        <w:t>contactDetails</w:t>
      </w:r>
      <w:proofErr w:type="spellEnd"/>
      <w:r w:rsidRPr="00484C67">
        <w:rPr>
          <w:rFonts w:ascii="Consolas" w:hAnsi="Consolas" w:cs="Consolas"/>
          <w:i/>
          <w:iCs/>
          <w:color w:val="2A00FF"/>
          <w:szCs w:val="20"/>
          <w:lang w:bidi="he-IL"/>
        </w:rPr>
        <w:t>"</w:t>
      </w:r>
      <w:r w:rsidRPr="00484C67">
        <w:rPr>
          <w:rFonts w:ascii="Consolas" w:hAnsi="Consolas" w:cs="Consolas"/>
          <w:color w:val="008080"/>
          <w:szCs w:val="20"/>
          <w:lang w:bidi="he-IL"/>
        </w:rPr>
        <w:t>&gt;&lt;</w:t>
      </w:r>
      <w:r w:rsidRPr="00484C67">
        <w:rPr>
          <w:rFonts w:ascii="Consolas" w:hAnsi="Consolas" w:cs="Consolas"/>
          <w:color w:val="3F7F7F"/>
          <w:szCs w:val="20"/>
          <w:lang w:bidi="he-IL"/>
        </w:rPr>
        <w:t>strong</w:t>
      </w:r>
      <w:r w:rsidRPr="00484C67">
        <w:rPr>
          <w:rFonts w:ascii="Consolas" w:hAnsi="Consolas" w:cs="Consolas"/>
          <w:color w:val="008080"/>
          <w:szCs w:val="20"/>
          <w:lang w:bidi="he-IL"/>
        </w:rPr>
        <w:t>&gt;&lt;</w:t>
      </w:r>
      <w:r w:rsidRPr="00484C67">
        <w:rPr>
          <w:rFonts w:ascii="Consolas" w:hAnsi="Consolas" w:cs="Consolas"/>
          <w:color w:val="3F7F7F"/>
          <w:szCs w:val="20"/>
          <w:lang w:bidi="he-IL"/>
        </w:rPr>
        <w:t>a</w:t>
      </w:r>
      <w:r w:rsidRPr="00484C67">
        <w:rPr>
          <w:rFonts w:ascii="Consolas" w:hAnsi="Consolas" w:cs="Consolas"/>
          <w:szCs w:val="20"/>
          <w:lang w:bidi="he-IL"/>
        </w:rPr>
        <w:t xml:space="preserve"> </w:t>
      </w:r>
      <w:r w:rsidRPr="00484C67">
        <w:rPr>
          <w:rFonts w:ascii="Consolas" w:hAnsi="Consolas" w:cs="Consolas"/>
          <w:color w:val="7F007F"/>
          <w:szCs w:val="20"/>
          <w:lang w:bidi="he-IL"/>
        </w:rPr>
        <w:t>class</w:t>
      </w:r>
      <w:r w:rsidRPr="00484C67">
        <w:rPr>
          <w:rFonts w:ascii="Consolas" w:hAnsi="Consolas" w:cs="Consolas"/>
          <w:color w:val="000000"/>
          <w:szCs w:val="20"/>
          <w:lang w:bidi="he-IL"/>
        </w:rPr>
        <w:t>=</w:t>
      </w:r>
      <w:r w:rsidRPr="00484C67">
        <w:rPr>
          <w:rFonts w:ascii="Consolas" w:hAnsi="Consolas" w:cs="Consolas"/>
          <w:i/>
          <w:iCs/>
          <w:color w:val="2A00FF"/>
          <w:szCs w:val="20"/>
          <w:lang w:bidi="he-IL"/>
        </w:rPr>
        <w:t>"box-a title"</w:t>
      </w:r>
      <w:r w:rsidRPr="00484C67">
        <w:rPr>
          <w:rFonts w:ascii="Consolas" w:hAnsi="Consolas" w:cs="Consolas"/>
          <w:szCs w:val="20"/>
          <w:lang w:bidi="he-IL"/>
        </w:rPr>
        <w:t xml:space="preserve"> </w:t>
      </w:r>
    </w:p>
    <w:p w:rsidR="00484C67" w:rsidRPr="00484C67" w:rsidRDefault="00484C67" w:rsidP="00484C67">
      <w:pPr>
        <w:pStyle w:val="ListParagraph"/>
        <w:numPr>
          <w:ilvl w:val="0"/>
          <w:numId w:val="7"/>
        </w:numPr>
        <w:shd w:val="clear" w:color="auto" w:fill="DAEEF3" w:themeFill="accent5"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484C67">
        <w:rPr>
          <w:rFonts w:ascii="Consolas" w:hAnsi="Consolas" w:cs="Consolas"/>
          <w:szCs w:val="20"/>
          <w:lang w:bidi="he-IL"/>
        </w:rPr>
        <w:tab/>
      </w:r>
      <w:r w:rsidRPr="00484C67">
        <w:rPr>
          <w:rFonts w:ascii="Consolas" w:hAnsi="Consolas" w:cs="Consolas"/>
          <w:szCs w:val="20"/>
          <w:lang w:bidi="he-IL"/>
        </w:rPr>
        <w:tab/>
      </w:r>
      <w:r w:rsidRPr="00484C67">
        <w:rPr>
          <w:rFonts w:ascii="Consolas" w:hAnsi="Consolas" w:cs="Consolas"/>
          <w:szCs w:val="20"/>
          <w:lang w:bidi="he-IL"/>
        </w:rPr>
        <w:tab/>
      </w:r>
      <w:r w:rsidRPr="00484C67">
        <w:rPr>
          <w:rFonts w:ascii="Consolas" w:hAnsi="Consolas" w:cs="Consolas"/>
          <w:color w:val="7F007F"/>
          <w:szCs w:val="20"/>
          <w:lang w:bidi="he-IL"/>
        </w:rPr>
        <w:t>href</w:t>
      </w:r>
      <w:r w:rsidRPr="00484C67">
        <w:rPr>
          <w:rFonts w:ascii="Consolas" w:hAnsi="Consolas" w:cs="Consolas"/>
          <w:color w:val="000000"/>
          <w:szCs w:val="20"/>
          <w:lang w:bidi="he-IL"/>
        </w:rPr>
        <w:t>=</w:t>
      </w:r>
      <w:r w:rsidRPr="00484C67">
        <w:rPr>
          <w:rFonts w:ascii="Consolas" w:hAnsi="Consolas" w:cs="Consolas"/>
          <w:i/>
          <w:iCs/>
          <w:color w:val="2A00FF"/>
          <w:szCs w:val="20"/>
          <w:lang w:bidi="he-IL"/>
        </w:rPr>
        <w:t>"https://maps.google.com/maps?f=q&amp;amp;source=s_q&amp;amp;hl=en&amp;amp;geocode=&amp;amp;q=595+Genoa+Way+Castle+Rock,+CO+80109+</w:t>
      </w:r>
    </w:p>
    <w:p w:rsidR="00484C67" w:rsidRPr="00484C67" w:rsidRDefault="00484C67" w:rsidP="00484C67">
      <w:pPr>
        <w:pStyle w:val="ListParagraph"/>
        <w:numPr>
          <w:ilvl w:val="0"/>
          <w:numId w:val="7"/>
        </w:numPr>
        <w:shd w:val="clear" w:color="auto" w:fill="DAEEF3" w:themeFill="accent5"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484C67">
        <w:rPr>
          <w:rFonts w:ascii="Consolas" w:hAnsi="Consolas" w:cs="Consolas"/>
          <w:i/>
          <w:iCs/>
          <w:color w:val="2A00FF"/>
          <w:szCs w:val="20"/>
          <w:lang w:bidi="he-IL"/>
        </w:rPr>
        <w:tab/>
      </w:r>
      <w:r w:rsidRPr="00484C67">
        <w:rPr>
          <w:rFonts w:ascii="Consolas" w:hAnsi="Consolas" w:cs="Consolas"/>
          <w:i/>
          <w:iCs/>
          <w:color w:val="2A00FF"/>
          <w:szCs w:val="20"/>
          <w:lang w:bidi="he-IL"/>
        </w:rPr>
        <w:tab/>
      </w:r>
      <w:r w:rsidRPr="00484C67">
        <w:rPr>
          <w:rFonts w:ascii="Consolas" w:hAnsi="Consolas" w:cs="Consolas"/>
          <w:i/>
          <w:iCs/>
          <w:color w:val="2A00FF"/>
          <w:szCs w:val="20"/>
          <w:lang w:bidi="he-IL"/>
        </w:rPr>
        <w:tab/>
        <w:t>(303)+814-8800&amp;amp;aq=&amp;amp;sll=39.409589,-104.863729&amp;amp;sspn=0.017524,0.026157&amp;amp;ie=UTF8&amp;amp;hq=(303)+814-8800&amp;amp;hnear=595+Genoa+Way,+</w:t>
      </w:r>
    </w:p>
    <w:p w:rsidR="00484C67" w:rsidRPr="00484C67" w:rsidRDefault="00484C67" w:rsidP="00484C67">
      <w:pPr>
        <w:pStyle w:val="ListParagraph"/>
        <w:numPr>
          <w:ilvl w:val="0"/>
          <w:numId w:val="7"/>
        </w:numPr>
        <w:shd w:val="clear" w:color="auto" w:fill="DAEEF3" w:themeFill="accent5"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484C67">
        <w:rPr>
          <w:rFonts w:ascii="Consolas" w:hAnsi="Consolas" w:cs="Consolas"/>
          <w:i/>
          <w:iCs/>
          <w:color w:val="2A00FF"/>
          <w:szCs w:val="20"/>
          <w:lang w:bidi="he-IL"/>
        </w:rPr>
        <w:tab/>
      </w:r>
      <w:r w:rsidRPr="00484C67">
        <w:rPr>
          <w:rFonts w:ascii="Consolas" w:hAnsi="Consolas" w:cs="Consolas"/>
          <w:i/>
          <w:iCs/>
          <w:color w:val="2A00FF"/>
          <w:szCs w:val="20"/>
          <w:lang w:bidi="he-IL"/>
        </w:rPr>
        <w:tab/>
      </w:r>
      <w:r w:rsidRPr="00484C67">
        <w:rPr>
          <w:rFonts w:ascii="Consolas" w:hAnsi="Consolas" w:cs="Consolas"/>
          <w:i/>
          <w:iCs/>
          <w:color w:val="2A00FF"/>
          <w:szCs w:val="20"/>
          <w:lang w:bidi="he-IL"/>
        </w:rPr>
        <w:tab/>
        <w:t>Castle+Rock,+Colorado+80109&amp;amp;t=m&amp;amp;ll=39.411297,-104.868772&amp;amp;spn=0.007958,0.013733&amp;amp;z=16&amp;amp;iwloc=A&amp;amp;output=embed"</w:t>
      </w:r>
      <w:r w:rsidRPr="00484C67">
        <w:rPr>
          <w:rFonts w:ascii="Consolas" w:hAnsi="Consolas" w:cs="Consolas"/>
          <w:color w:val="008080"/>
          <w:szCs w:val="20"/>
          <w:lang w:bidi="he-IL"/>
        </w:rPr>
        <w:t>&gt;</w:t>
      </w:r>
    </w:p>
    <w:p w:rsidR="00484C67" w:rsidRPr="00484C67" w:rsidRDefault="00484C67" w:rsidP="00484C67">
      <w:pPr>
        <w:pStyle w:val="ListParagraph"/>
        <w:numPr>
          <w:ilvl w:val="0"/>
          <w:numId w:val="7"/>
        </w:numPr>
        <w:shd w:val="clear" w:color="auto" w:fill="DAEEF3" w:themeFill="accent5"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484C67">
        <w:rPr>
          <w:rFonts w:ascii="Consolas" w:hAnsi="Consolas" w:cs="Consolas"/>
          <w:color w:val="000000"/>
          <w:szCs w:val="20"/>
          <w:lang w:bidi="he-IL"/>
        </w:rPr>
        <w:tab/>
      </w:r>
      <w:r w:rsidRPr="00484C67">
        <w:rPr>
          <w:rFonts w:ascii="Consolas" w:hAnsi="Consolas" w:cs="Consolas"/>
          <w:color w:val="000000"/>
          <w:szCs w:val="20"/>
          <w:lang w:bidi="he-IL"/>
        </w:rPr>
        <w:tab/>
      </w:r>
      <w:r w:rsidRPr="00484C67">
        <w:rPr>
          <w:rFonts w:ascii="Consolas" w:hAnsi="Consolas" w:cs="Consolas"/>
          <w:color w:val="000000"/>
          <w:szCs w:val="20"/>
          <w:lang w:bidi="he-IL"/>
        </w:rPr>
        <w:tab/>
        <w:t>Conference Accommodations</w:t>
      </w:r>
      <w:r w:rsidRPr="00484C67">
        <w:rPr>
          <w:rFonts w:ascii="Consolas" w:hAnsi="Consolas" w:cs="Consolas"/>
          <w:color w:val="008080"/>
          <w:szCs w:val="20"/>
          <w:lang w:bidi="he-IL"/>
        </w:rPr>
        <w:t>&lt;/</w:t>
      </w:r>
      <w:r w:rsidRPr="00484C67">
        <w:rPr>
          <w:rFonts w:ascii="Consolas" w:hAnsi="Consolas" w:cs="Consolas"/>
          <w:color w:val="3F7F7F"/>
          <w:szCs w:val="20"/>
          <w:lang w:bidi="he-IL"/>
        </w:rPr>
        <w:t>a</w:t>
      </w:r>
      <w:r w:rsidRPr="00484C67">
        <w:rPr>
          <w:rFonts w:ascii="Consolas" w:hAnsi="Consolas" w:cs="Consolas"/>
          <w:color w:val="008080"/>
          <w:szCs w:val="20"/>
          <w:lang w:bidi="he-IL"/>
        </w:rPr>
        <w:t>&gt;&lt;/</w:t>
      </w:r>
      <w:r w:rsidRPr="00484C67">
        <w:rPr>
          <w:rFonts w:ascii="Consolas" w:hAnsi="Consolas" w:cs="Consolas"/>
          <w:color w:val="3F7F7F"/>
          <w:szCs w:val="20"/>
          <w:lang w:bidi="he-IL"/>
        </w:rPr>
        <w:t>strong</w:t>
      </w:r>
      <w:r w:rsidRPr="00484C67">
        <w:rPr>
          <w:rFonts w:ascii="Consolas" w:hAnsi="Consolas" w:cs="Consolas"/>
          <w:color w:val="008080"/>
          <w:szCs w:val="20"/>
          <w:lang w:bidi="he-IL"/>
        </w:rPr>
        <w:t>&gt;&lt;/</w:t>
      </w:r>
      <w:r w:rsidRPr="00484C67">
        <w:rPr>
          <w:rFonts w:ascii="Consolas" w:hAnsi="Consolas" w:cs="Consolas"/>
          <w:color w:val="3F7F7F"/>
          <w:szCs w:val="20"/>
          <w:lang w:bidi="he-IL"/>
        </w:rPr>
        <w:t>span</w:t>
      </w:r>
      <w:r w:rsidRPr="00484C67">
        <w:rPr>
          <w:rFonts w:ascii="Consolas" w:hAnsi="Consolas" w:cs="Consolas"/>
          <w:color w:val="008080"/>
          <w:szCs w:val="20"/>
          <w:lang w:bidi="he-IL"/>
        </w:rPr>
        <w:t>&gt;</w:t>
      </w:r>
    </w:p>
    <w:p w:rsidR="00484C67" w:rsidRPr="00484C67" w:rsidRDefault="00484C67" w:rsidP="00484C67">
      <w:pPr>
        <w:pStyle w:val="ListParagraph"/>
        <w:numPr>
          <w:ilvl w:val="0"/>
          <w:numId w:val="7"/>
        </w:numPr>
        <w:shd w:val="clear" w:color="auto" w:fill="DAEEF3" w:themeFill="accent5"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484C67">
        <w:rPr>
          <w:rFonts w:ascii="Consolas" w:hAnsi="Consolas" w:cs="Consolas"/>
          <w:color w:val="000000"/>
          <w:szCs w:val="20"/>
          <w:lang w:bidi="he-IL"/>
        </w:rPr>
        <w:t xml:space="preserve">    </w:t>
      </w:r>
      <w:r w:rsidRPr="00484C67">
        <w:rPr>
          <w:rFonts w:ascii="Consolas" w:hAnsi="Consolas" w:cs="Consolas"/>
          <w:color w:val="000000"/>
          <w:szCs w:val="20"/>
          <w:lang w:bidi="he-IL"/>
        </w:rPr>
        <w:tab/>
      </w:r>
      <w:r w:rsidRPr="00484C67">
        <w:rPr>
          <w:rFonts w:ascii="Consolas" w:hAnsi="Consolas" w:cs="Consolas"/>
          <w:color w:val="000000"/>
          <w:szCs w:val="20"/>
          <w:lang w:bidi="he-IL"/>
        </w:rPr>
        <w:tab/>
      </w:r>
      <w:r w:rsidRPr="00484C67">
        <w:rPr>
          <w:rFonts w:ascii="Consolas" w:hAnsi="Consolas" w:cs="Consolas"/>
          <w:color w:val="008080"/>
          <w:szCs w:val="20"/>
          <w:lang w:bidi="he-IL"/>
        </w:rPr>
        <w:t>&lt;</w:t>
      </w:r>
      <w:proofErr w:type="spellStart"/>
      <w:r w:rsidRPr="00484C67">
        <w:rPr>
          <w:rFonts w:ascii="Consolas" w:hAnsi="Consolas" w:cs="Consolas"/>
          <w:color w:val="3F7F7F"/>
          <w:szCs w:val="20"/>
          <w:lang w:bidi="he-IL"/>
        </w:rPr>
        <w:t>br</w:t>
      </w:r>
      <w:proofErr w:type="spellEnd"/>
      <w:r w:rsidRPr="00484C67">
        <w:rPr>
          <w:rFonts w:ascii="Consolas" w:hAnsi="Consolas" w:cs="Consolas"/>
          <w:color w:val="008080"/>
          <w:szCs w:val="20"/>
          <w:lang w:bidi="he-IL"/>
        </w:rPr>
        <w:t>/&gt;&lt;</w:t>
      </w:r>
      <w:r w:rsidRPr="00484C67">
        <w:rPr>
          <w:rFonts w:ascii="Consolas" w:hAnsi="Consolas" w:cs="Consolas"/>
          <w:color w:val="3F7F7F"/>
          <w:szCs w:val="20"/>
          <w:lang w:bidi="he-IL"/>
        </w:rPr>
        <w:t>div</w:t>
      </w:r>
      <w:r w:rsidRPr="00484C67">
        <w:rPr>
          <w:rFonts w:ascii="Consolas" w:hAnsi="Consolas" w:cs="Consolas"/>
          <w:szCs w:val="20"/>
          <w:lang w:bidi="he-IL"/>
        </w:rPr>
        <w:t xml:space="preserve"> </w:t>
      </w:r>
      <w:r w:rsidRPr="00484C67">
        <w:rPr>
          <w:rFonts w:ascii="Consolas" w:hAnsi="Consolas" w:cs="Consolas"/>
          <w:color w:val="7F007F"/>
          <w:szCs w:val="20"/>
          <w:lang w:bidi="he-IL"/>
        </w:rPr>
        <w:t>class</w:t>
      </w:r>
      <w:r w:rsidRPr="00484C67">
        <w:rPr>
          <w:rFonts w:ascii="Consolas" w:hAnsi="Consolas" w:cs="Consolas"/>
          <w:color w:val="000000"/>
          <w:szCs w:val="20"/>
          <w:lang w:bidi="he-IL"/>
        </w:rPr>
        <w:t>=</w:t>
      </w:r>
      <w:r w:rsidRPr="00484C67">
        <w:rPr>
          <w:rFonts w:ascii="Consolas" w:hAnsi="Consolas" w:cs="Consolas"/>
          <w:i/>
          <w:iCs/>
          <w:color w:val="2A00FF"/>
          <w:szCs w:val="20"/>
          <w:lang w:bidi="he-IL"/>
        </w:rPr>
        <w:t>"address"</w:t>
      </w:r>
      <w:r w:rsidRPr="00484C67">
        <w:rPr>
          <w:rFonts w:ascii="Consolas" w:hAnsi="Consolas" w:cs="Consolas"/>
          <w:color w:val="008080"/>
          <w:szCs w:val="20"/>
          <w:lang w:bidi="he-IL"/>
        </w:rPr>
        <w:t>&gt;&lt;</w:t>
      </w:r>
      <w:proofErr w:type="spellStart"/>
      <w:r w:rsidRPr="00484C67">
        <w:rPr>
          <w:rFonts w:ascii="Consolas" w:hAnsi="Consolas" w:cs="Consolas"/>
          <w:color w:val="3F7F7F"/>
          <w:szCs w:val="20"/>
          <w:lang w:bidi="he-IL"/>
        </w:rPr>
        <w:t>img</w:t>
      </w:r>
      <w:proofErr w:type="spellEnd"/>
      <w:r w:rsidRPr="00484C67">
        <w:rPr>
          <w:rFonts w:ascii="Consolas" w:hAnsi="Consolas" w:cs="Consolas"/>
          <w:szCs w:val="20"/>
          <w:lang w:bidi="he-IL"/>
        </w:rPr>
        <w:t xml:space="preserve"> </w:t>
      </w:r>
      <w:proofErr w:type="spellStart"/>
      <w:r w:rsidRPr="00484C67">
        <w:rPr>
          <w:rFonts w:ascii="Consolas" w:hAnsi="Consolas" w:cs="Consolas"/>
          <w:color w:val="7F007F"/>
          <w:szCs w:val="20"/>
          <w:lang w:bidi="he-IL"/>
        </w:rPr>
        <w:t>src</w:t>
      </w:r>
      <w:proofErr w:type="spellEnd"/>
      <w:r w:rsidRPr="00484C67">
        <w:rPr>
          <w:rFonts w:ascii="Consolas" w:hAnsi="Consolas" w:cs="Consolas"/>
          <w:color w:val="000000"/>
          <w:szCs w:val="20"/>
          <w:lang w:bidi="he-IL"/>
        </w:rPr>
        <w:t>=</w:t>
      </w:r>
      <w:r w:rsidRPr="00484C67">
        <w:rPr>
          <w:rFonts w:ascii="Consolas" w:hAnsi="Consolas" w:cs="Consolas"/>
          <w:i/>
          <w:iCs/>
          <w:color w:val="2A00FF"/>
          <w:szCs w:val="20"/>
          <w:lang w:bidi="he-IL"/>
        </w:rPr>
        <w:t>"pub/</w:t>
      </w:r>
      <w:proofErr w:type="spellStart"/>
      <w:r w:rsidRPr="00484C67">
        <w:rPr>
          <w:rFonts w:ascii="Consolas" w:hAnsi="Consolas" w:cs="Consolas"/>
          <w:i/>
          <w:iCs/>
          <w:color w:val="2A00FF"/>
          <w:szCs w:val="20"/>
          <w:lang w:bidi="he-IL"/>
        </w:rPr>
        <w:t>img</w:t>
      </w:r>
      <w:proofErr w:type="spellEnd"/>
      <w:r w:rsidRPr="00484C67">
        <w:rPr>
          <w:rFonts w:ascii="Consolas" w:hAnsi="Consolas" w:cs="Consolas"/>
          <w:i/>
          <w:iCs/>
          <w:color w:val="2A00FF"/>
          <w:szCs w:val="20"/>
          <w:lang w:bidi="he-IL"/>
        </w:rPr>
        <w:t>/home.png"</w:t>
      </w:r>
      <w:r w:rsidRPr="00484C67">
        <w:rPr>
          <w:rFonts w:ascii="Consolas" w:hAnsi="Consolas" w:cs="Consolas"/>
          <w:szCs w:val="20"/>
          <w:lang w:bidi="he-IL"/>
        </w:rPr>
        <w:t xml:space="preserve"> </w:t>
      </w:r>
      <w:r w:rsidRPr="00484C67">
        <w:rPr>
          <w:rFonts w:ascii="Consolas" w:hAnsi="Consolas" w:cs="Consolas"/>
          <w:color w:val="7F007F"/>
          <w:szCs w:val="20"/>
          <w:lang w:bidi="he-IL"/>
        </w:rPr>
        <w:t>class</w:t>
      </w:r>
      <w:r w:rsidRPr="00484C67">
        <w:rPr>
          <w:rFonts w:ascii="Consolas" w:hAnsi="Consolas" w:cs="Consolas"/>
          <w:color w:val="000000"/>
          <w:szCs w:val="20"/>
          <w:lang w:bidi="he-IL"/>
        </w:rPr>
        <w:t>=</w:t>
      </w:r>
      <w:r w:rsidRPr="00484C67">
        <w:rPr>
          <w:rFonts w:ascii="Consolas" w:hAnsi="Consolas" w:cs="Consolas"/>
          <w:i/>
          <w:iCs/>
          <w:color w:val="2A00FF"/>
          <w:szCs w:val="20"/>
          <w:lang w:bidi="he-IL"/>
        </w:rPr>
        <w:t>"home"</w:t>
      </w:r>
      <w:r w:rsidRPr="00484C67">
        <w:rPr>
          <w:rFonts w:ascii="Consolas" w:hAnsi="Consolas" w:cs="Consolas"/>
          <w:color w:val="008080"/>
          <w:szCs w:val="20"/>
          <w:lang w:bidi="he-IL"/>
        </w:rPr>
        <w:t>/&gt;&lt;</w:t>
      </w:r>
      <w:r w:rsidRPr="00484C67">
        <w:rPr>
          <w:rFonts w:ascii="Consolas" w:hAnsi="Consolas" w:cs="Consolas"/>
          <w:color w:val="3F7F7F"/>
          <w:szCs w:val="20"/>
          <w:lang w:bidi="he-IL"/>
        </w:rPr>
        <w:t>span</w:t>
      </w:r>
      <w:r w:rsidRPr="00484C67">
        <w:rPr>
          <w:rFonts w:ascii="Consolas" w:hAnsi="Consolas" w:cs="Consolas"/>
          <w:szCs w:val="20"/>
          <w:lang w:bidi="he-IL"/>
        </w:rPr>
        <w:t xml:space="preserve"> </w:t>
      </w:r>
      <w:r w:rsidRPr="00484C67">
        <w:rPr>
          <w:rFonts w:ascii="Consolas" w:hAnsi="Consolas" w:cs="Consolas"/>
          <w:color w:val="7F007F"/>
          <w:szCs w:val="20"/>
          <w:lang w:bidi="he-IL"/>
        </w:rPr>
        <w:t>class</w:t>
      </w:r>
      <w:r w:rsidRPr="00484C67">
        <w:rPr>
          <w:rFonts w:ascii="Consolas" w:hAnsi="Consolas" w:cs="Consolas"/>
          <w:color w:val="000000"/>
          <w:szCs w:val="20"/>
          <w:lang w:bidi="he-IL"/>
        </w:rPr>
        <w:t>=</w:t>
      </w:r>
      <w:r w:rsidRPr="00484C67">
        <w:rPr>
          <w:rFonts w:ascii="Consolas" w:hAnsi="Consolas" w:cs="Consolas"/>
          <w:i/>
          <w:iCs/>
          <w:color w:val="2A00FF"/>
          <w:szCs w:val="20"/>
          <w:lang w:bidi="he-IL"/>
        </w:rPr>
        <w:t>"</w:t>
      </w:r>
      <w:proofErr w:type="spellStart"/>
      <w:r w:rsidRPr="00484C67">
        <w:rPr>
          <w:rFonts w:ascii="Consolas" w:hAnsi="Consolas" w:cs="Consolas"/>
          <w:i/>
          <w:iCs/>
          <w:color w:val="2A00FF"/>
          <w:szCs w:val="20"/>
          <w:lang w:bidi="he-IL"/>
        </w:rPr>
        <w:t>contactDetails</w:t>
      </w:r>
      <w:proofErr w:type="spellEnd"/>
      <w:r w:rsidRPr="00484C67">
        <w:rPr>
          <w:rFonts w:ascii="Consolas" w:hAnsi="Consolas" w:cs="Consolas"/>
          <w:i/>
          <w:iCs/>
          <w:color w:val="2A00FF"/>
          <w:szCs w:val="20"/>
          <w:lang w:bidi="he-IL"/>
        </w:rPr>
        <w:t>"</w:t>
      </w:r>
      <w:r w:rsidRPr="00484C67">
        <w:rPr>
          <w:rFonts w:ascii="Consolas" w:hAnsi="Consolas" w:cs="Consolas"/>
          <w:color w:val="008080"/>
          <w:szCs w:val="20"/>
          <w:lang w:bidi="he-IL"/>
        </w:rPr>
        <w:t>&gt;</w:t>
      </w:r>
      <w:r w:rsidRPr="00484C67">
        <w:rPr>
          <w:rFonts w:ascii="Consolas" w:hAnsi="Consolas" w:cs="Consolas"/>
          <w:color w:val="000000"/>
          <w:szCs w:val="20"/>
          <w:lang w:bidi="he-IL"/>
        </w:rPr>
        <w:t xml:space="preserve">5595 </w:t>
      </w:r>
      <w:r w:rsidRPr="00484C67">
        <w:rPr>
          <w:rFonts w:ascii="Consolas" w:hAnsi="Consolas" w:cs="Consolas"/>
          <w:color w:val="000000"/>
          <w:szCs w:val="20"/>
          <w:u w:val="single"/>
          <w:lang w:bidi="he-IL"/>
        </w:rPr>
        <w:t>Genoa</w:t>
      </w:r>
      <w:r w:rsidRPr="00484C67">
        <w:rPr>
          <w:rFonts w:ascii="Consolas" w:hAnsi="Consolas" w:cs="Consolas"/>
          <w:color w:val="000000"/>
          <w:szCs w:val="20"/>
          <w:lang w:bidi="he-IL"/>
        </w:rPr>
        <w:t xml:space="preserve"> Way</w:t>
      </w:r>
      <w:r w:rsidRPr="00484C67">
        <w:rPr>
          <w:rFonts w:ascii="Consolas" w:hAnsi="Consolas" w:cs="Consolas"/>
          <w:color w:val="008080"/>
          <w:szCs w:val="20"/>
          <w:lang w:bidi="he-IL"/>
        </w:rPr>
        <w:t>&lt;/</w:t>
      </w:r>
      <w:r w:rsidRPr="00484C67">
        <w:rPr>
          <w:rFonts w:ascii="Consolas" w:hAnsi="Consolas" w:cs="Consolas"/>
          <w:color w:val="3F7F7F"/>
          <w:szCs w:val="20"/>
          <w:lang w:bidi="he-IL"/>
        </w:rPr>
        <w:t>span</w:t>
      </w:r>
      <w:r w:rsidRPr="00484C67">
        <w:rPr>
          <w:rFonts w:ascii="Consolas" w:hAnsi="Consolas" w:cs="Consolas"/>
          <w:color w:val="008080"/>
          <w:szCs w:val="20"/>
          <w:lang w:bidi="he-IL"/>
        </w:rPr>
        <w:t>&gt;&lt;/</w:t>
      </w:r>
      <w:r w:rsidRPr="00484C67">
        <w:rPr>
          <w:rFonts w:ascii="Consolas" w:hAnsi="Consolas" w:cs="Consolas"/>
          <w:color w:val="3F7F7F"/>
          <w:szCs w:val="20"/>
          <w:lang w:bidi="he-IL"/>
        </w:rPr>
        <w:t>div</w:t>
      </w:r>
      <w:r w:rsidRPr="00484C67">
        <w:rPr>
          <w:rFonts w:ascii="Consolas" w:hAnsi="Consolas" w:cs="Consolas"/>
          <w:color w:val="008080"/>
          <w:szCs w:val="20"/>
          <w:lang w:bidi="he-IL"/>
        </w:rPr>
        <w:t>&gt;</w:t>
      </w:r>
    </w:p>
    <w:p w:rsidR="00484C67" w:rsidRPr="00484C67" w:rsidRDefault="00484C67" w:rsidP="00484C67">
      <w:pPr>
        <w:pStyle w:val="ListParagraph"/>
        <w:numPr>
          <w:ilvl w:val="0"/>
          <w:numId w:val="7"/>
        </w:numPr>
        <w:shd w:val="clear" w:color="auto" w:fill="DAEEF3" w:themeFill="accent5"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484C67">
        <w:rPr>
          <w:rFonts w:ascii="Consolas" w:hAnsi="Consolas" w:cs="Consolas"/>
          <w:color w:val="000000"/>
          <w:szCs w:val="20"/>
          <w:lang w:bidi="he-IL"/>
        </w:rPr>
        <w:t xml:space="preserve">    </w:t>
      </w:r>
      <w:r w:rsidRPr="00484C67">
        <w:rPr>
          <w:rFonts w:ascii="Consolas" w:hAnsi="Consolas" w:cs="Consolas"/>
          <w:color w:val="000000"/>
          <w:szCs w:val="20"/>
          <w:lang w:bidi="he-IL"/>
        </w:rPr>
        <w:tab/>
      </w:r>
      <w:r w:rsidRPr="00484C67">
        <w:rPr>
          <w:rFonts w:ascii="Consolas" w:hAnsi="Consolas" w:cs="Consolas"/>
          <w:color w:val="000000"/>
          <w:szCs w:val="20"/>
          <w:lang w:bidi="he-IL"/>
        </w:rPr>
        <w:tab/>
      </w:r>
      <w:r w:rsidRPr="00484C67">
        <w:rPr>
          <w:rFonts w:ascii="Consolas" w:hAnsi="Consolas" w:cs="Consolas"/>
          <w:color w:val="008080"/>
          <w:szCs w:val="20"/>
          <w:lang w:bidi="he-IL"/>
        </w:rPr>
        <w:t>&lt;</w:t>
      </w:r>
      <w:r w:rsidRPr="00484C67">
        <w:rPr>
          <w:rFonts w:ascii="Consolas" w:hAnsi="Consolas" w:cs="Consolas"/>
          <w:color w:val="3F7F7F"/>
          <w:szCs w:val="20"/>
          <w:lang w:bidi="he-IL"/>
        </w:rPr>
        <w:t>span</w:t>
      </w:r>
      <w:r w:rsidRPr="00484C67">
        <w:rPr>
          <w:rFonts w:ascii="Consolas" w:hAnsi="Consolas" w:cs="Consolas"/>
          <w:szCs w:val="20"/>
          <w:lang w:bidi="he-IL"/>
        </w:rPr>
        <w:t xml:space="preserve"> </w:t>
      </w:r>
      <w:r w:rsidRPr="00484C67">
        <w:rPr>
          <w:rFonts w:ascii="Consolas" w:hAnsi="Consolas" w:cs="Consolas"/>
          <w:color w:val="7F007F"/>
          <w:szCs w:val="20"/>
          <w:lang w:bidi="he-IL"/>
        </w:rPr>
        <w:t>class</w:t>
      </w:r>
      <w:r w:rsidRPr="00484C67">
        <w:rPr>
          <w:rFonts w:ascii="Consolas" w:hAnsi="Consolas" w:cs="Consolas"/>
          <w:color w:val="000000"/>
          <w:szCs w:val="20"/>
          <w:lang w:bidi="he-IL"/>
        </w:rPr>
        <w:t>=</w:t>
      </w:r>
      <w:r w:rsidRPr="00484C67">
        <w:rPr>
          <w:rFonts w:ascii="Consolas" w:hAnsi="Consolas" w:cs="Consolas"/>
          <w:i/>
          <w:iCs/>
          <w:color w:val="2A00FF"/>
          <w:szCs w:val="20"/>
          <w:lang w:bidi="he-IL"/>
        </w:rPr>
        <w:t>"</w:t>
      </w:r>
      <w:proofErr w:type="spellStart"/>
      <w:r w:rsidRPr="00484C67">
        <w:rPr>
          <w:rFonts w:ascii="Consolas" w:hAnsi="Consolas" w:cs="Consolas"/>
          <w:i/>
          <w:iCs/>
          <w:color w:val="2A00FF"/>
          <w:szCs w:val="20"/>
          <w:lang w:bidi="he-IL"/>
        </w:rPr>
        <w:t>contactDetails</w:t>
      </w:r>
      <w:proofErr w:type="spellEnd"/>
      <w:r w:rsidRPr="00484C67">
        <w:rPr>
          <w:rFonts w:ascii="Consolas" w:hAnsi="Consolas" w:cs="Consolas"/>
          <w:i/>
          <w:iCs/>
          <w:color w:val="2A00FF"/>
          <w:szCs w:val="20"/>
          <w:lang w:bidi="he-IL"/>
        </w:rPr>
        <w:t xml:space="preserve"> space"</w:t>
      </w:r>
      <w:r w:rsidRPr="00484C67">
        <w:rPr>
          <w:rFonts w:ascii="Consolas" w:hAnsi="Consolas" w:cs="Consolas"/>
          <w:color w:val="008080"/>
          <w:szCs w:val="20"/>
          <w:lang w:bidi="he-IL"/>
        </w:rPr>
        <w:t>&gt;</w:t>
      </w:r>
      <w:r w:rsidRPr="00484C67">
        <w:rPr>
          <w:rFonts w:ascii="Consolas" w:hAnsi="Consolas" w:cs="Consolas"/>
          <w:color w:val="000000"/>
          <w:szCs w:val="20"/>
          <w:lang w:bidi="he-IL"/>
        </w:rPr>
        <w:t>Castle Rock, CO 80109</w:t>
      </w:r>
      <w:r w:rsidRPr="00484C67">
        <w:rPr>
          <w:rFonts w:ascii="Consolas" w:hAnsi="Consolas" w:cs="Consolas"/>
          <w:color w:val="008080"/>
          <w:szCs w:val="20"/>
          <w:lang w:bidi="he-IL"/>
        </w:rPr>
        <w:t>&lt;/</w:t>
      </w:r>
      <w:r w:rsidRPr="00484C67">
        <w:rPr>
          <w:rFonts w:ascii="Consolas" w:hAnsi="Consolas" w:cs="Consolas"/>
          <w:color w:val="3F7F7F"/>
          <w:szCs w:val="20"/>
          <w:lang w:bidi="he-IL"/>
        </w:rPr>
        <w:t>span</w:t>
      </w:r>
      <w:r w:rsidRPr="00484C67">
        <w:rPr>
          <w:rFonts w:ascii="Consolas" w:hAnsi="Consolas" w:cs="Consolas"/>
          <w:color w:val="008080"/>
          <w:szCs w:val="20"/>
          <w:lang w:bidi="he-IL"/>
        </w:rPr>
        <w:t>&gt;</w:t>
      </w:r>
    </w:p>
    <w:p w:rsidR="00484C67" w:rsidRPr="00484C67" w:rsidRDefault="00484C67" w:rsidP="00484C67">
      <w:pPr>
        <w:pStyle w:val="ListParagraph"/>
        <w:numPr>
          <w:ilvl w:val="0"/>
          <w:numId w:val="7"/>
        </w:numPr>
        <w:shd w:val="clear" w:color="auto" w:fill="DAEEF3" w:themeFill="accent5"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484C67">
        <w:rPr>
          <w:rFonts w:ascii="Consolas" w:hAnsi="Consolas" w:cs="Consolas"/>
          <w:color w:val="000000"/>
          <w:szCs w:val="20"/>
          <w:lang w:bidi="he-IL"/>
        </w:rPr>
        <w:t xml:space="preserve">    </w:t>
      </w:r>
      <w:r w:rsidRPr="00484C67">
        <w:rPr>
          <w:rFonts w:ascii="Consolas" w:hAnsi="Consolas" w:cs="Consolas"/>
          <w:color w:val="000000"/>
          <w:szCs w:val="20"/>
          <w:lang w:bidi="he-IL"/>
        </w:rPr>
        <w:tab/>
      </w:r>
      <w:r w:rsidRPr="00484C67">
        <w:rPr>
          <w:rFonts w:ascii="Consolas" w:hAnsi="Consolas" w:cs="Consolas"/>
          <w:color w:val="000000"/>
          <w:szCs w:val="20"/>
          <w:lang w:bidi="he-IL"/>
        </w:rPr>
        <w:tab/>
      </w:r>
      <w:r w:rsidRPr="00484C67">
        <w:rPr>
          <w:rFonts w:ascii="Consolas" w:hAnsi="Consolas" w:cs="Consolas"/>
          <w:color w:val="008080"/>
          <w:szCs w:val="20"/>
          <w:lang w:bidi="he-IL"/>
        </w:rPr>
        <w:t>&lt;</w:t>
      </w:r>
      <w:proofErr w:type="spellStart"/>
      <w:r w:rsidRPr="00484C67">
        <w:rPr>
          <w:rFonts w:ascii="Consolas" w:hAnsi="Consolas" w:cs="Consolas"/>
          <w:color w:val="3F7F7F"/>
          <w:szCs w:val="20"/>
          <w:lang w:bidi="he-IL"/>
        </w:rPr>
        <w:t>br</w:t>
      </w:r>
      <w:proofErr w:type="spellEnd"/>
      <w:r w:rsidRPr="00484C67">
        <w:rPr>
          <w:rFonts w:ascii="Consolas" w:hAnsi="Consolas" w:cs="Consolas"/>
          <w:color w:val="008080"/>
          <w:szCs w:val="20"/>
          <w:lang w:bidi="he-IL"/>
        </w:rPr>
        <w:t>/&gt;&lt;</w:t>
      </w:r>
      <w:r w:rsidRPr="00484C67">
        <w:rPr>
          <w:rFonts w:ascii="Consolas" w:hAnsi="Consolas" w:cs="Consolas"/>
          <w:color w:val="3F7F7F"/>
          <w:szCs w:val="20"/>
          <w:lang w:bidi="he-IL"/>
        </w:rPr>
        <w:t>div</w:t>
      </w:r>
      <w:r w:rsidRPr="00484C67">
        <w:rPr>
          <w:rFonts w:ascii="Consolas" w:hAnsi="Consolas" w:cs="Consolas"/>
          <w:szCs w:val="20"/>
          <w:lang w:bidi="he-IL"/>
        </w:rPr>
        <w:t xml:space="preserve"> </w:t>
      </w:r>
      <w:r w:rsidRPr="00484C67">
        <w:rPr>
          <w:rFonts w:ascii="Consolas" w:hAnsi="Consolas" w:cs="Consolas"/>
          <w:color w:val="7F007F"/>
          <w:szCs w:val="20"/>
          <w:lang w:bidi="he-IL"/>
        </w:rPr>
        <w:t>class</w:t>
      </w:r>
      <w:r w:rsidRPr="00484C67">
        <w:rPr>
          <w:rFonts w:ascii="Consolas" w:hAnsi="Consolas" w:cs="Consolas"/>
          <w:color w:val="000000"/>
          <w:szCs w:val="20"/>
          <w:lang w:bidi="he-IL"/>
        </w:rPr>
        <w:t>=</w:t>
      </w:r>
      <w:r w:rsidRPr="00484C67">
        <w:rPr>
          <w:rFonts w:ascii="Consolas" w:hAnsi="Consolas" w:cs="Consolas"/>
          <w:i/>
          <w:iCs/>
          <w:color w:val="2A00FF"/>
          <w:szCs w:val="20"/>
          <w:lang w:bidi="he-IL"/>
        </w:rPr>
        <w:t>"</w:t>
      </w:r>
      <w:proofErr w:type="spellStart"/>
      <w:r w:rsidRPr="00484C67">
        <w:rPr>
          <w:rFonts w:ascii="Consolas" w:hAnsi="Consolas" w:cs="Consolas"/>
          <w:i/>
          <w:iCs/>
          <w:color w:val="2A00FF"/>
          <w:szCs w:val="20"/>
          <w:lang w:bidi="he-IL"/>
        </w:rPr>
        <w:t>phoneDetails</w:t>
      </w:r>
      <w:proofErr w:type="spellEnd"/>
      <w:r w:rsidRPr="00484C67">
        <w:rPr>
          <w:rFonts w:ascii="Consolas" w:hAnsi="Consolas" w:cs="Consolas"/>
          <w:i/>
          <w:iCs/>
          <w:color w:val="2A00FF"/>
          <w:szCs w:val="20"/>
          <w:lang w:bidi="he-IL"/>
        </w:rPr>
        <w:t>"</w:t>
      </w:r>
      <w:r w:rsidRPr="00484C67">
        <w:rPr>
          <w:rFonts w:ascii="Consolas" w:hAnsi="Consolas" w:cs="Consolas"/>
          <w:color w:val="008080"/>
          <w:szCs w:val="20"/>
          <w:lang w:bidi="he-IL"/>
        </w:rPr>
        <w:t>&gt;&lt;</w:t>
      </w:r>
      <w:proofErr w:type="spellStart"/>
      <w:r w:rsidRPr="00484C67">
        <w:rPr>
          <w:rFonts w:ascii="Consolas" w:hAnsi="Consolas" w:cs="Consolas"/>
          <w:color w:val="3F7F7F"/>
          <w:szCs w:val="20"/>
          <w:lang w:bidi="he-IL"/>
        </w:rPr>
        <w:t>img</w:t>
      </w:r>
      <w:proofErr w:type="spellEnd"/>
      <w:r w:rsidRPr="00484C67">
        <w:rPr>
          <w:rFonts w:ascii="Consolas" w:hAnsi="Consolas" w:cs="Consolas"/>
          <w:szCs w:val="20"/>
          <w:lang w:bidi="he-IL"/>
        </w:rPr>
        <w:t xml:space="preserve"> </w:t>
      </w:r>
      <w:proofErr w:type="spellStart"/>
      <w:r w:rsidRPr="00484C67">
        <w:rPr>
          <w:rFonts w:ascii="Consolas" w:hAnsi="Consolas" w:cs="Consolas"/>
          <w:color w:val="7F007F"/>
          <w:szCs w:val="20"/>
          <w:lang w:bidi="he-IL"/>
        </w:rPr>
        <w:t>src</w:t>
      </w:r>
      <w:proofErr w:type="spellEnd"/>
      <w:r w:rsidRPr="00484C67">
        <w:rPr>
          <w:rFonts w:ascii="Consolas" w:hAnsi="Consolas" w:cs="Consolas"/>
          <w:color w:val="000000"/>
          <w:szCs w:val="20"/>
          <w:lang w:bidi="he-IL"/>
        </w:rPr>
        <w:t>=</w:t>
      </w:r>
      <w:r w:rsidRPr="00484C67">
        <w:rPr>
          <w:rFonts w:ascii="Consolas" w:hAnsi="Consolas" w:cs="Consolas"/>
          <w:i/>
          <w:iCs/>
          <w:color w:val="2A00FF"/>
          <w:szCs w:val="20"/>
          <w:lang w:bidi="he-IL"/>
        </w:rPr>
        <w:t>"pub/</w:t>
      </w:r>
      <w:proofErr w:type="spellStart"/>
      <w:r w:rsidRPr="00484C67">
        <w:rPr>
          <w:rFonts w:ascii="Consolas" w:hAnsi="Consolas" w:cs="Consolas"/>
          <w:i/>
          <w:iCs/>
          <w:color w:val="2A00FF"/>
          <w:szCs w:val="20"/>
          <w:lang w:bidi="he-IL"/>
        </w:rPr>
        <w:t>img</w:t>
      </w:r>
      <w:proofErr w:type="spellEnd"/>
      <w:r w:rsidRPr="00484C67">
        <w:rPr>
          <w:rFonts w:ascii="Consolas" w:hAnsi="Consolas" w:cs="Consolas"/>
          <w:i/>
          <w:iCs/>
          <w:color w:val="2A00FF"/>
          <w:szCs w:val="20"/>
          <w:lang w:bidi="he-IL"/>
        </w:rPr>
        <w:t>/phone.png"</w:t>
      </w:r>
      <w:r w:rsidRPr="00484C67">
        <w:rPr>
          <w:rFonts w:ascii="Consolas" w:hAnsi="Consolas" w:cs="Consolas"/>
          <w:szCs w:val="20"/>
          <w:lang w:bidi="he-IL"/>
        </w:rPr>
        <w:t xml:space="preserve"> </w:t>
      </w:r>
      <w:r w:rsidRPr="00484C67">
        <w:rPr>
          <w:rFonts w:ascii="Consolas" w:hAnsi="Consolas" w:cs="Consolas"/>
          <w:color w:val="7F007F"/>
          <w:szCs w:val="20"/>
          <w:lang w:bidi="he-IL"/>
        </w:rPr>
        <w:t>class</w:t>
      </w:r>
      <w:r w:rsidRPr="00484C67">
        <w:rPr>
          <w:rFonts w:ascii="Consolas" w:hAnsi="Consolas" w:cs="Consolas"/>
          <w:color w:val="000000"/>
          <w:szCs w:val="20"/>
          <w:lang w:bidi="he-IL"/>
        </w:rPr>
        <w:t>=</w:t>
      </w:r>
      <w:r w:rsidRPr="00484C67">
        <w:rPr>
          <w:rFonts w:ascii="Consolas" w:hAnsi="Consolas" w:cs="Consolas"/>
          <w:i/>
          <w:iCs/>
          <w:color w:val="2A00FF"/>
          <w:szCs w:val="20"/>
          <w:lang w:bidi="he-IL"/>
        </w:rPr>
        <w:t>"phone"</w:t>
      </w:r>
      <w:r w:rsidRPr="00484C67">
        <w:rPr>
          <w:rFonts w:ascii="Consolas" w:hAnsi="Consolas" w:cs="Consolas"/>
          <w:szCs w:val="20"/>
          <w:lang w:bidi="he-IL"/>
        </w:rPr>
        <w:t xml:space="preserve"> </w:t>
      </w:r>
      <w:r w:rsidRPr="00484C67">
        <w:rPr>
          <w:rFonts w:ascii="Consolas" w:hAnsi="Consolas" w:cs="Consolas"/>
          <w:color w:val="008080"/>
          <w:szCs w:val="20"/>
          <w:lang w:bidi="he-IL"/>
        </w:rPr>
        <w:t>/&gt;&lt;</w:t>
      </w:r>
      <w:r w:rsidRPr="00484C67">
        <w:rPr>
          <w:rFonts w:ascii="Consolas" w:hAnsi="Consolas" w:cs="Consolas"/>
          <w:color w:val="3F7F7F"/>
          <w:szCs w:val="20"/>
          <w:lang w:bidi="he-IL"/>
        </w:rPr>
        <w:t>span</w:t>
      </w:r>
      <w:r w:rsidRPr="00484C67">
        <w:rPr>
          <w:rFonts w:ascii="Consolas" w:hAnsi="Consolas" w:cs="Consolas"/>
          <w:szCs w:val="20"/>
          <w:lang w:bidi="he-IL"/>
        </w:rPr>
        <w:t xml:space="preserve"> </w:t>
      </w:r>
      <w:r w:rsidRPr="00484C67">
        <w:rPr>
          <w:rFonts w:ascii="Consolas" w:hAnsi="Consolas" w:cs="Consolas"/>
          <w:color w:val="7F007F"/>
          <w:szCs w:val="20"/>
          <w:lang w:bidi="he-IL"/>
        </w:rPr>
        <w:t>class</w:t>
      </w:r>
      <w:r w:rsidRPr="00484C67">
        <w:rPr>
          <w:rFonts w:ascii="Consolas" w:hAnsi="Consolas" w:cs="Consolas"/>
          <w:color w:val="000000"/>
          <w:szCs w:val="20"/>
          <w:lang w:bidi="he-IL"/>
        </w:rPr>
        <w:t>=</w:t>
      </w:r>
      <w:r w:rsidRPr="00484C67">
        <w:rPr>
          <w:rFonts w:ascii="Consolas" w:hAnsi="Consolas" w:cs="Consolas"/>
          <w:i/>
          <w:iCs/>
          <w:color w:val="2A00FF"/>
          <w:szCs w:val="20"/>
          <w:lang w:bidi="he-IL"/>
        </w:rPr>
        <w:t>"</w:t>
      </w:r>
      <w:proofErr w:type="spellStart"/>
      <w:r w:rsidRPr="00484C67">
        <w:rPr>
          <w:rFonts w:ascii="Consolas" w:hAnsi="Consolas" w:cs="Consolas"/>
          <w:i/>
          <w:iCs/>
          <w:color w:val="2A00FF"/>
          <w:szCs w:val="20"/>
          <w:lang w:bidi="he-IL"/>
        </w:rPr>
        <w:t>contactDetails</w:t>
      </w:r>
      <w:proofErr w:type="spellEnd"/>
      <w:r w:rsidRPr="00484C67">
        <w:rPr>
          <w:rFonts w:ascii="Consolas" w:hAnsi="Consolas" w:cs="Consolas"/>
          <w:i/>
          <w:iCs/>
          <w:color w:val="2A00FF"/>
          <w:szCs w:val="20"/>
          <w:lang w:bidi="he-IL"/>
        </w:rPr>
        <w:t>"</w:t>
      </w:r>
      <w:r w:rsidRPr="00484C67">
        <w:rPr>
          <w:rFonts w:ascii="Consolas" w:hAnsi="Consolas" w:cs="Consolas"/>
          <w:color w:val="008080"/>
          <w:szCs w:val="20"/>
          <w:lang w:bidi="he-IL"/>
        </w:rPr>
        <w:t>&gt;</w:t>
      </w:r>
      <w:r w:rsidRPr="00484C67">
        <w:rPr>
          <w:rFonts w:ascii="Consolas" w:hAnsi="Consolas" w:cs="Consolas"/>
          <w:color w:val="000000"/>
          <w:szCs w:val="20"/>
          <w:lang w:bidi="he-IL"/>
        </w:rPr>
        <w:t>(303) 814-8800</w:t>
      </w:r>
      <w:r w:rsidRPr="00484C67">
        <w:rPr>
          <w:rFonts w:ascii="Consolas" w:hAnsi="Consolas" w:cs="Consolas"/>
          <w:color w:val="008080"/>
          <w:szCs w:val="20"/>
          <w:lang w:bidi="he-IL"/>
        </w:rPr>
        <w:t>&lt;/</w:t>
      </w:r>
      <w:r w:rsidRPr="00484C67">
        <w:rPr>
          <w:rFonts w:ascii="Consolas" w:hAnsi="Consolas" w:cs="Consolas"/>
          <w:color w:val="3F7F7F"/>
          <w:szCs w:val="20"/>
          <w:lang w:bidi="he-IL"/>
        </w:rPr>
        <w:t>span</w:t>
      </w:r>
      <w:r w:rsidRPr="00484C67">
        <w:rPr>
          <w:rFonts w:ascii="Consolas" w:hAnsi="Consolas" w:cs="Consolas"/>
          <w:color w:val="008080"/>
          <w:szCs w:val="20"/>
          <w:lang w:bidi="he-IL"/>
        </w:rPr>
        <w:t>&gt;&lt;/</w:t>
      </w:r>
      <w:r w:rsidRPr="00484C67">
        <w:rPr>
          <w:rFonts w:ascii="Consolas" w:hAnsi="Consolas" w:cs="Consolas"/>
          <w:color w:val="3F7F7F"/>
          <w:szCs w:val="20"/>
          <w:lang w:bidi="he-IL"/>
        </w:rPr>
        <w:t>div</w:t>
      </w:r>
      <w:r w:rsidRPr="00484C67">
        <w:rPr>
          <w:rFonts w:ascii="Consolas" w:hAnsi="Consolas" w:cs="Consolas"/>
          <w:color w:val="008080"/>
          <w:szCs w:val="20"/>
          <w:lang w:bidi="he-IL"/>
        </w:rPr>
        <w:t>&gt;</w:t>
      </w:r>
    </w:p>
    <w:p w:rsidR="00484C67" w:rsidRPr="00484C67" w:rsidRDefault="00484C67" w:rsidP="00484C67">
      <w:pPr>
        <w:pStyle w:val="ListParagraph"/>
        <w:numPr>
          <w:ilvl w:val="0"/>
          <w:numId w:val="7"/>
        </w:numPr>
        <w:shd w:val="clear" w:color="auto" w:fill="DAEEF3" w:themeFill="accent5"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484C67">
        <w:rPr>
          <w:rFonts w:ascii="Consolas" w:hAnsi="Consolas" w:cs="Consolas"/>
          <w:color w:val="000000"/>
          <w:szCs w:val="20"/>
          <w:lang w:bidi="he-IL"/>
        </w:rPr>
        <w:t xml:space="preserve">    </w:t>
      </w:r>
      <w:r w:rsidRPr="00484C67">
        <w:rPr>
          <w:rFonts w:ascii="Consolas" w:hAnsi="Consolas" w:cs="Consolas"/>
          <w:color w:val="000000"/>
          <w:szCs w:val="20"/>
          <w:lang w:bidi="he-IL"/>
        </w:rPr>
        <w:tab/>
      </w:r>
      <w:r w:rsidRPr="00484C67">
        <w:rPr>
          <w:rFonts w:ascii="Consolas" w:hAnsi="Consolas" w:cs="Consolas"/>
          <w:color w:val="008080"/>
          <w:szCs w:val="20"/>
          <w:lang w:bidi="he-IL"/>
        </w:rPr>
        <w:t>&lt;/</w:t>
      </w:r>
      <w:r w:rsidRPr="00484C67">
        <w:rPr>
          <w:rFonts w:ascii="Consolas" w:hAnsi="Consolas" w:cs="Consolas"/>
          <w:color w:val="3F7F7F"/>
          <w:szCs w:val="20"/>
          <w:lang w:bidi="he-IL"/>
        </w:rPr>
        <w:t>td</w:t>
      </w:r>
      <w:r w:rsidRPr="00484C67">
        <w:rPr>
          <w:rFonts w:ascii="Consolas" w:hAnsi="Consolas" w:cs="Consolas"/>
          <w:color w:val="008080"/>
          <w:szCs w:val="20"/>
          <w:lang w:bidi="he-IL"/>
        </w:rPr>
        <w:t>&gt;</w:t>
      </w:r>
    </w:p>
    <w:p w:rsidR="00484C67" w:rsidRPr="00484C67" w:rsidRDefault="00484C67" w:rsidP="00484C67">
      <w:pPr>
        <w:pStyle w:val="ListParagraph"/>
        <w:numPr>
          <w:ilvl w:val="0"/>
          <w:numId w:val="7"/>
        </w:numPr>
        <w:shd w:val="clear" w:color="auto" w:fill="DAEEF3" w:themeFill="accent5"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484C67">
        <w:rPr>
          <w:rFonts w:ascii="Consolas" w:hAnsi="Consolas" w:cs="Consolas"/>
          <w:color w:val="000000"/>
          <w:szCs w:val="20"/>
          <w:lang w:bidi="he-IL"/>
        </w:rPr>
        <w:t xml:space="preserve">    </w:t>
      </w:r>
      <w:r w:rsidRPr="00484C67">
        <w:rPr>
          <w:rFonts w:ascii="Consolas" w:hAnsi="Consolas" w:cs="Consolas"/>
          <w:color w:val="008080"/>
          <w:szCs w:val="20"/>
          <w:lang w:bidi="he-IL"/>
        </w:rPr>
        <w:t>&lt;/</w:t>
      </w:r>
      <w:proofErr w:type="spellStart"/>
      <w:r w:rsidRPr="00484C67">
        <w:rPr>
          <w:rFonts w:ascii="Consolas" w:hAnsi="Consolas" w:cs="Consolas"/>
          <w:color w:val="3F7F7F"/>
          <w:szCs w:val="20"/>
          <w:lang w:bidi="he-IL"/>
        </w:rPr>
        <w:t>tr</w:t>
      </w:r>
      <w:proofErr w:type="spellEnd"/>
      <w:r w:rsidRPr="00484C67">
        <w:rPr>
          <w:rFonts w:ascii="Consolas" w:hAnsi="Consolas" w:cs="Consolas"/>
          <w:color w:val="008080"/>
          <w:szCs w:val="20"/>
          <w:lang w:bidi="he-IL"/>
        </w:rPr>
        <w:t>&gt;</w:t>
      </w:r>
    </w:p>
    <w:p w:rsidR="00484C67" w:rsidRPr="00484C67" w:rsidRDefault="00484C67" w:rsidP="00484C67">
      <w:pPr>
        <w:pStyle w:val="ListParagraph"/>
        <w:numPr>
          <w:ilvl w:val="0"/>
          <w:numId w:val="7"/>
        </w:numPr>
        <w:shd w:val="clear" w:color="auto" w:fill="DAEEF3" w:themeFill="accent5"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484C67">
        <w:rPr>
          <w:rFonts w:ascii="Consolas" w:hAnsi="Consolas" w:cs="Consolas"/>
          <w:color w:val="000000"/>
          <w:szCs w:val="20"/>
          <w:lang w:bidi="he-IL"/>
        </w:rPr>
        <w:t xml:space="preserve">    </w:t>
      </w:r>
      <w:r w:rsidRPr="00484C67">
        <w:rPr>
          <w:rFonts w:ascii="Consolas" w:hAnsi="Consolas" w:cs="Consolas"/>
          <w:color w:val="008080"/>
          <w:szCs w:val="20"/>
          <w:lang w:bidi="he-IL"/>
        </w:rPr>
        <w:t>&lt;/</w:t>
      </w:r>
      <w:r w:rsidRPr="00484C67">
        <w:rPr>
          <w:rFonts w:ascii="Consolas" w:hAnsi="Consolas" w:cs="Consolas"/>
          <w:color w:val="3F7F7F"/>
          <w:szCs w:val="20"/>
          <w:lang w:bidi="he-IL"/>
        </w:rPr>
        <w:t>table</w:t>
      </w:r>
      <w:r w:rsidRPr="00484C67">
        <w:rPr>
          <w:rFonts w:ascii="Consolas" w:hAnsi="Consolas" w:cs="Consolas"/>
          <w:color w:val="008080"/>
          <w:szCs w:val="20"/>
          <w:lang w:bidi="he-IL"/>
        </w:rPr>
        <w:t>&gt;</w:t>
      </w:r>
    </w:p>
    <w:p w:rsidR="00484C67" w:rsidRPr="00484C67" w:rsidRDefault="00484C67" w:rsidP="00484C67">
      <w:pPr>
        <w:pStyle w:val="ListParagraph"/>
        <w:numPr>
          <w:ilvl w:val="0"/>
          <w:numId w:val="7"/>
        </w:numPr>
        <w:shd w:val="clear" w:color="auto" w:fill="DAEEF3" w:themeFill="accent5"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484C67">
        <w:rPr>
          <w:rFonts w:ascii="Consolas" w:hAnsi="Consolas" w:cs="Consolas"/>
          <w:color w:val="000000"/>
          <w:szCs w:val="20"/>
          <w:lang w:bidi="he-IL"/>
        </w:rPr>
        <w:t xml:space="preserve">    </w:t>
      </w:r>
      <w:r w:rsidRPr="00484C67">
        <w:rPr>
          <w:rFonts w:ascii="Consolas" w:hAnsi="Consolas" w:cs="Consolas"/>
          <w:color w:val="008080"/>
          <w:szCs w:val="20"/>
          <w:lang w:bidi="he-IL"/>
        </w:rPr>
        <w:t>&lt;</w:t>
      </w:r>
      <w:r w:rsidRPr="00484C67">
        <w:rPr>
          <w:rFonts w:ascii="Consolas" w:hAnsi="Consolas" w:cs="Consolas"/>
          <w:color w:val="3F7F7F"/>
          <w:szCs w:val="20"/>
          <w:lang w:bidi="he-IL"/>
        </w:rPr>
        <w:t>script</w:t>
      </w:r>
      <w:r w:rsidRPr="00484C67">
        <w:rPr>
          <w:rFonts w:ascii="Consolas" w:hAnsi="Consolas" w:cs="Consolas"/>
          <w:szCs w:val="20"/>
          <w:lang w:bidi="he-IL"/>
        </w:rPr>
        <w:t xml:space="preserve"> </w:t>
      </w:r>
      <w:r w:rsidRPr="00484C67">
        <w:rPr>
          <w:rFonts w:ascii="Consolas" w:hAnsi="Consolas" w:cs="Consolas"/>
          <w:color w:val="7F007F"/>
          <w:szCs w:val="20"/>
          <w:lang w:bidi="he-IL"/>
        </w:rPr>
        <w:t>type</w:t>
      </w:r>
      <w:r w:rsidRPr="00484C67">
        <w:rPr>
          <w:rFonts w:ascii="Consolas" w:hAnsi="Consolas" w:cs="Consolas"/>
          <w:color w:val="000000"/>
          <w:szCs w:val="20"/>
          <w:lang w:bidi="he-IL"/>
        </w:rPr>
        <w:t>=</w:t>
      </w:r>
      <w:r w:rsidRPr="00484C67">
        <w:rPr>
          <w:rFonts w:ascii="Consolas" w:hAnsi="Consolas" w:cs="Consolas"/>
          <w:i/>
          <w:iCs/>
          <w:color w:val="2A00FF"/>
          <w:szCs w:val="20"/>
          <w:lang w:bidi="he-IL"/>
        </w:rPr>
        <w:t>"text/</w:t>
      </w:r>
      <w:proofErr w:type="spellStart"/>
      <w:r w:rsidRPr="00484C67">
        <w:rPr>
          <w:rFonts w:ascii="Consolas" w:hAnsi="Consolas" w:cs="Consolas"/>
          <w:i/>
          <w:iCs/>
          <w:color w:val="2A00FF"/>
          <w:szCs w:val="20"/>
          <w:lang w:bidi="he-IL"/>
        </w:rPr>
        <w:t>javascript</w:t>
      </w:r>
      <w:proofErr w:type="spellEnd"/>
      <w:r w:rsidRPr="00484C67">
        <w:rPr>
          <w:rFonts w:ascii="Consolas" w:hAnsi="Consolas" w:cs="Consolas"/>
          <w:i/>
          <w:iCs/>
          <w:color w:val="2A00FF"/>
          <w:szCs w:val="20"/>
          <w:lang w:bidi="he-IL"/>
        </w:rPr>
        <w:t>"</w:t>
      </w:r>
      <w:r w:rsidRPr="00484C67">
        <w:rPr>
          <w:rFonts w:ascii="Consolas" w:hAnsi="Consolas" w:cs="Consolas"/>
          <w:szCs w:val="20"/>
          <w:lang w:bidi="he-IL"/>
        </w:rPr>
        <w:t xml:space="preserve"> </w:t>
      </w:r>
      <w:proofErr w:type="spellStart"/>
      <w:r w:rsidRPr="00484C67">
        <w:rPr>
          <w:rFonts w:ascii="Consolas" w:hAnsi="Consolas" w:cs="Consolas"/>
          <w:color w:val="7F007F"/>
          <w:szCs w:val="20"/>
          <w:lang w:bidi="he-IL"/>
        </w:rPr>
        <w:t>src</w:t>
      </w:r>
      <w:proofErr w:type="spellEnd"/>
      <w:r w:rsidRPr="00484C67">
        <w:rPr>
          <w:rFonts w:ascii="Consolas" w:hAnsi="Consolas" w:cs="Consolas"/>
          <w:color w:val="000000"/>
          <w:szCs w:val="20"/>
          <w:lang w:bidi="he-IL"/>
        </w:rPr>
        <w:t>=</w:t>
      </w:r>
      <w:r w:rsidRPr="00484C67">
        <w:rPr>
          <w:rFonts w:ascii="Consolas" w:hAnsi="Consolas" w:cs="Consolas"/>
          <w:i/>
          <w:iCs/>
          <w:color w:val="2A00FF"/>
          <w:szCs w:val="20"/>
          <w:lang w:bidi="he-IL"/>
        </w:rPr>
        <w:t>"pub/</w:t>
      </w:r>
      <w:proofErr w:type="spellStart"/>
      <w:r w:rsidRPr="00484C67">
        <w:rPr>
          <w:rFonts w:ascii="Consolas" w:hAnsi="Consolas" w:cs="Consolas"/>
          <w:i/>
          <w:iCs/>
          <w:color w:val="2A00FF"/>
          <w:szCs w:val="20"/>
          <w:lang w:bidi="he-IL"/>
        </w:rPr>
        <w:t>js</w:t>
      </w:r>
      <w:proofErr w:type="spellEnd"/>
      <w:r w:rsidRPr="00484C67">
        <w:rPr>
          <w:rFonts w:ascii="Consolas" w:hAnsi="Consolas" w:cs="Consolas"/>
          <w:i/>
          <w:iCs/>
          <w:color w:val="2A00FF"/>
          <w:szCs w:val="20"/>
          <w:lang w:bidi="he-IL"/>
        </w:rPr>
        <w:t>/pub.js"</w:t>
      </w:r>
      <w:r w:rsidRPr="00484C67">
        <w:rPr>
          <w:rFonts w:ascii="Consolas" w:hAnsi="Consolas" w:cs="Consolas"/>
          <w:color w:val="008080"/>
          <w:szCs w:val="20"/>
          <w:lang w:bidi="he-IL"/>
        </w:rPr>
        <w:t>&gt;&lt;/</w:t>
      </w:r>
      <w:r w:rsidRPr="00484C67">
        <w:rPr>
          <w:rFonts w:ascii="Consolas" w:hAnsi="Consolas" w:cs="Consolas"/>
          <w:color w:val="3F7F7F"/>
          <w:szCs w:val="20"/>
          <w:lang w:bidi="he-IL"/>
        </w:rPr>
        <w:t>script</w:t>
      </w:r>
      <w:r w:rsidRPr="00484C67">
        <w:rPr>
          <w:rFonts w:ascii="Consolas" w:hAnsi="Consolas" w:cs="Consolas"/>
          <w:color w:val="008080"/>
          <w:szCs w:val="20"/>
          <w:lang w:bidi="he-IL"/>
        </w:rPr>
        <w:t>&gt;</w:t>
      </w:r>
    </w:p>
    <w:p w:rsidR="00484C67" w:rsidRPr="00484C67" w:rsidRDefault="00484C67" w:rsidP="00484C67">
      <w:pPr>
        <w:pStyle w:val="ListParagraph"/>
        <w:numPr>
          <w:ilvl w:val="0"/>
          <w:numId w:val="7"/>
        </w:numPr>
        <w:shd w:val="clear" w:color="auto" w:fill="DAEEF3" w:themeFill="accent5"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484C67">
        <w:rPr>
          <w:rFonts w:ascii="Consolas" w:hAnsi="Consolas" w:cs="Consolas"/>
          <w:color w:val="008080"/>
          <w:szCs w:val="20"/>
          <w:lang w:bidi="he-IL"/>
        </w:rPr>
        <w:t>&lt;/</w:t>
      </w:r>
      <w:r w:rsidRPr="00484C67">
        <w:rPr>
          <w:rFonts w:ascii="Consolas" w:hAnsi="Consolas" w:cs="Consolas"/>
          <w:color w:val="3F7F7F"/>
          <w:szCs w:val="20"/>
          <w:lang w:bidi="he-IL"/>
        </w:rPr>
        <w:t>body</w:t>
      </w:r>
      <w:r w:rsidRPr="00484C67">
        <w:rPr>
          <w:rFonts w:ascii="Consolas" w:hAnsi="Consolas" w:cs="Consolas"/>
          <w:color w:val="008080"/>
          <w:szCs w:val="20"/>
          <w:lang w:bidi="he-IL"/>
        </w:rPr>
        <w:t>&gt;</w:t>
      </w:r>
    </w:p>
    <w:p w:rsidR="00484C67" w:rsidRPr="00484C67" w:rsidRDefault="00484C67" w:rsidP="00484C67">
      <w:pPr>
        <w:pStyle w:val="ListParagraph"/>
        <w:numPr>
          <w:ilvl w:val="0"/>
          <w:numId w:val="7"/>
        </w:numPr>
        <w:shd w:val="clear" w:color="auto" w:fill="DAEEF3" w:themeFill="accent5"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484C67">
        <w:rPr>
          <w:rFonts w:ascii="Consolas" w:hAnsi="Consolas" w:cs="Consolas"/>
          <w:color w:val="008080"/>
          <w:szCs w:val="20"/>
          <w:lang w:bidi="he-IL"/>
        </w:rPr>
        <w:t>&lt;/</w:t>
      </w:r>
      <w:r w:rsidRPr="00484C67">
        <w:rPr>
          <w:rFonts w:ascii="Consolas" w:hAnsi="Consolas" w:cs="Consolas"/>
          <w:color w:val="3F7F7F"/>
          <w:szCs w:val="20"/>
          <w:lang w:bidi="he-IL"/>
        </w:rPr>
        <w:t>html</w:t>
      </w:r>
      <w:r w:rsidRPr="00484C67">
        <w:rPr>
          <w:rFonts w:ascii="Consolas" w:hAnsi="Consolas" w:cs="Consolas"/>
          <w:color w:val="008080"/>
          <w:szCs w:val="20"/>
          <w:lang w:bidi="he-IL"/>
        </w:rPr>
        <w:t>&gt;</w:t>
      </w:r>
    </w:p>
    <w:p w:rsidR="00315DEE" w:rsidRPr="00C24E68" w:rsidRDefault="00484C67" w:rsidP="00567D2B">
      <w:pPr>
        <w:pStyle w:val="ListNumber"/>
        <w:numPr>
          <w:ilvl w:val="0"/>
          <w:numId w:val="0"/>
        </w:numPr>
        <w:ind w:left="562"/>
      </w:pPr>
      <w:r>
        <w:rPr>
          <w:lang w:val="en-US"/>
        </w:rPr>
        <w:br/>
      </w:r>
      <w:r w:rsidR="00D37D84" w:rsidRPr="00C24E68">
        <w:t xml:space="preserve">The markup includes the list of </w:t>
      </w:r>
      <w:r w:rsidR="002161B6">
        <w:t xml:space="preserve">venues and </w:t>
      </w:r>
      <w:r w:rsidR="00D37D84" w:rsidRPr="00C24E68">
        <w:t>reference</w:t>
      </w:r>
      <w:r w:rsidR="002161B6">
        <w:t>s</w:t>
      </w:r>
      <w:r w:rsidR="00D37D84" w:rsidRPr="00C24E68">
        <w:t xml:space="preserve"> to the pub.js file, and to the CSS file (that you will create in the next step).</w:t>
      </w:r>
    </w:p>
    <w:p w:rsidR="00315DEE" w:rsidRPr="00C24E68" w:rsidRDefault="00315DEE" w:rsidP="00D37D84"/>
    <w:p w:rsidR="00D37D84" w:rsidRPr="00C24E68" w:rsidRDefault="00D37D84" w:rsidP="00D37D84">
      <w:pPr>
        <w:rPr>
          <w:b/>
          <w:bCs/>
        </w:rPr>
      </w:pPr>
      <w:r w:rsidRPr="00C24E68">
        <w:rPr>
          <w:b/>
          <w:bCs/>
        </w:rPr>
        <w:t>Create a new CSS file</w:t>
      </w:r>
    </w:p>
    <w:p w:rsidR="0080355A" w:rsidRPr="00F64BDA" w:rsidRDefault="00D37D84" w:rsidP="00F64BDA">
      <w:pPr>
        <w:pStyle w:val="ListNumber"/>
        <w:rPr>
          <w:lang w:val="en-US"/>
        </w:rPr>
      </w:pPr>
      <w:r w:rsidRPr="00C24E68">
        <w:rPr>
          <w:lang w:val="en-US"/>
        </w:rPr>
        <w:t xml:space="preserve">Create a new </w:t>
      </w:r>
      <w:r w:rsidR="0080355A">
        <w:rPr>
          <w:lang w:val="en-US"/>
        </w:rPr>
        <w:t xml:space="preserve">folder under the </w:t>
      </w:r>
      <w:r w:rsidR="0080355A" w:rsidRPr="00F64BDA">
        <w:rPr>
          <w:rFonts w:ascii="Courier New" w:hAnsi="Courier New" w:cs="Courier New"/>
          <w:lang w:val="en-US"/>
        </w:rPr>
        <w:t>pub</w:t>
      </w:r>
      <w:r w:rsidR="0080355A">
        <w:rPr>
          <w:lang w:val="en-US"/>
        </w:rPr>
        <w:t xml:space="preserve"> folder and name it </w:t>
      </w:r>
      <w:proofErr w:type="spellStart"/>
      <w:r w:rsidR="0080355A" w:rsidRPr="00F64BDA">
        <w:rPr>
          <w:rStyle w:val="UserInput"/>
        </w:rPr>
        <w:t>stylesheet</w:t>
      </w:r>
      <w:proofErr w:type="spellEnd"/>
      <w:r w:rsidR="00F64BDA" w:rsidRPr="00F64BDA">
        <w:rPr>
          <w:lang w:val="en-US"/>
        </w:rPr>
        <w:t>.</w:t>
      </w:r>
    </w:p>
    <w:p w:rsidR="00D37D84" w:rsidRPr="00C24E68" w:rsidRDefault="0080355A" w:rsidP="0080355A">
      <w:pPr>
        <w:pStyle w:val="ListNumber"/>
        <w:rPr>
          <w:lang w:val="en-US"/>
        </w:rPr>
      </w:pPr>
      <w:r>
        <w:rPr>
          <w:lang w:val="en-US"/>
        </w:rPr>
        <w:t xml:space="preserve">Create a new </w:t>
      </w:r>
      <w:r w:rsidR="00185D77">
        <w:rPr>
          <w:lang w:val="en-US"/>
        </w:rPr>
        <w:t>file (</w:t>
      </w:r>
      <w:r w:rsidR="00D37D84" w:rsidRPr="00C24E68">
        <w:rPr>
          <w:lang w:val="en-US"/>
        </w:rPr>
        <w:t>CSS file</w:t>
      </w:r>
      <w:r w:rsidR="00185D77">
        <w:rPr>
          <w:lang w:val="en-US"/>
        </w:rPr>
        <w:t>)</w:t>
      </w:r>
      <w:r w:rsidR="00D37D84" w:rsidRPr="00C24E68">
        <w:rPr>
          <w:lang w:val="en-US"/>
        </w:rPr>
        <w:t xml:space="preserve"> in the </w:t>
      </w:r>
      <w:proofErr w:type="spellStart"/>
      <w:r w:rsidRPr="0080355A">
        <w:rPr>
          <w:rFonts w:ascii="Courier New" w:hAnsi="Courier New" w:cs="Courier New"/>
          <w:lang w:val="en-US"/>
        </w:rPr>
        <w:t>stylesheet</w:t>
      </w:r>
      <w:proofErr w:type="spellEnd"/>
      <w:r w:rsidRPr="00C24E68">
        <w:rPr>
          <w:lang w:val="en-US"/>
        </w:rPr>
        <w:t xml:space="preserve"> </w:t>
      </w:r>
      <w:r w:rsidR="00D37D84" w:rsidRPr="00C24E68">
        <w:rPr>
          <w:lang w:val="en-US"/>
        </w:rPr>
        <w:t xml:space="preserve">folder, and name it </w:t>
      </w:r>
      <w:r w:rsidR="00D37D84" w:rsidRPr="00C24E68">
        <w:rPr>
          <w:rStyle w:val="UserInput"/>
        </w:rPr>
        <w:t>stylesheet.css</w:t>
      </w:r>
      <w:r w:rsidR="00D37D84" w:rsidRPr="00C24E68">
        <w:rPr>
          <w:lang w:val="en-US"/>
        </w:rPr>
        <w:t>.</w:t>
      </w:r>
    </w:p>
    <w:p w:rsidR="00D37D84" w:rsidRDefault="00D37D84" w:rsidP="00D37D84">
      <w:pPr>
        <w:pStyle w:val="ListNumber"/>
        <w:rPr>
          <w:lang w:val="en-US"/>
        </w:rPr>
      </w:pPr>
      <w:r w:rsidRPr="00C24E68">
        <w:rPr>
          <w:lang w:val="en-US"/>
        </w:rPr>
        <w:t>Insert the following code into the CSS</w:t>
      </w:r>
      <w:r w:rsidR="0080355A">
        <w:rPr>
          <w:lang w:val="en-US"/>
        </w:rPr>
        <w:t xml:space="preserve"> file</w:t>
      </w:r>
      <w:r w:rsidRPr="00C24E68">
        <w:rPr>
          <w:lang w:val="en-US"/>
        </w:rPr>
        <w:t>:</w:t>
      </w:r>
      <w:bookmarkEnd w:id="34"/>
    </w:p>
    <w:p w:rsidR="0065691B" w:rsidRPr="0065691B" w:rsidRDefault="0065691B" w:rsidP="0065691B">
      <w:pPr>
        <w:pStyle w:val="ListParagraph"/>
        <w:numPr>
          <w:ilvl w:val="0"/>
          <w:numId w:val="3"/>
        </w:numPr>
        <w:tabs>
          <w:tab w:val="clear" w:pos="720"/>
          <w:tab w:val="clear" w:pos="1152"/>
        </w:tabs>
        <w:autoSpaceDE w:val="0"/>
        <w:autoSpaceDN w:val="0"/>
        <w:adjustRightInd w:val="0"/>
        <w:spacing w:before="0" w:line="240" w:lineRule="auto"/>
        <w:rPr>
          <w:rFonts w:ascii="Consolas" w:hAnsi="Consolas" w:cs="Consolas"/>
          <w:szCs w:val="20"/>
          <w:lang w:bidi="he-IL"/>
        </w:rPr>
      </w:pP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65691B">
        <w:rPr>
          <w:rFonts w:ascii="Consolas" w:hAnsi="Consolas" w:cs="Consolas"/>
          <w:color w:val="000000"/>
          <w:szCs w:val="20"/>
          <w:lang w:bidi="he-IL"/>
        </w:rPr>
        <w:t xml:space="preserve"> </w:t>
      </w:r>
      <w:r w:rsidRPr="0065691B">
        <w:rPr>
          <w:rFonts w:ascii="Consolas" w:hAnsi="Consolas" w:cs="Consolas"/>
          <w:b/>
          <w:bCs/>
          <w:color w:val="3F7F7F"/>
          <w:szCs w:val="20"/>
          <w:lang w:bidi="he-IL"/>
        </w:rPr>
        <w:t>html,</w:t>
      </w:r>
      <w:r w:rsidRPr="0065691B">
        <w:rPr>
          <w:rFonts w:ascii="Consolas" w:hAnsi="Consolas" w:cs="Consolas"/>
          <w:szCs w:val="20"/>
          <w:lang w:bidi="he-IL"/>
        </w:rPr>
        <w:t xml:space="preserve"> </w:t>
      </w:r>
      <w:r w:rsidRPr="0065691B">
        <w:rPr>
          <w:rFonts w:ascii="Consolas" w:hAnsi="Consolas" w:cs="Consolas"/>
          <w:b/>
          <w:bCs/>
          <w:color w:val="3F7F7F"/>
          <w:szCs w:val="20"/>
          <w:lang w:bidi="he-IL"/>
        </w:rPr>
        <w:t>body</w:t>
      </w:r>
      <w:r w:rsidRPr="0065691B">
        <w:rPr>
          <w:rFonts w:ascii="Consolas" w:hAnsi="Consolas" w:cs="Consolas"/>
          <w:szCs w:val="20"/>
          <w:lang w:bidi="he-IL"/>
        </w:rPr>
        <w:t xml:space="preserve"> </w:t>
      </w:r>
      <w:r w:rsidRPr="0065691B">
        <w:rPr>
          <w:rFonts w:ascii="Consolas" w:hAnsi="Consolas" w:cs="Consolas"/>
          <w:color w:val="000000"/>
          <w:szCs w:val="20"/>
          <w:lang w:bidi="he-IL"/>
        </w:rPr>
        <w:t>{</w:t>
      </w: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65691B">
        <w:rPr>
          <w:rFonts w:ascii="Consolas" w:hAnsi="Consolas" w:cs="Consolas"/>
          <w:szCs w:val="20"/>
          <w:lang w:bidi="he-IL"/>
        </w:rPr>
        <w:t xml:space="preserve">     </w:t>
      </w:r>
      <w:r w:rsidRPr="0065691B">
        <w:rPr>
          <w:rFonts w:ascii="Consolas" w:hAnsi="Consolas" w:cs="Consolas"/>
          <w:color w:val="7F007F"/>
          <w:szCs w:val="20"/>
          <w:lang w:bidi="he-IL"/>
        </w:rPr>
        <w:t>height</w:t>
      </w:r>
      <w:r w:rsidRPr="0065691B">
        <w:rPr>
          <w:rFonts w:ascii="Consolas" w:hAnsi="Consolas" w:cs="Consolas"/>
          <w:color w:val="000000"/>
          <w:szCs w:val="20"/>
          <w:lang w:bidi="he-IL"/>
        </w:rPr>
        <w:t>:</w:t>
      </w:r>
      <w:r w:rsidRPr="0065691B">
        <w:rPr>
          <w:rFonts w:ascii="Consolas" w:hAnsi="Consolas" w:cs="Consolas"/>
          <w:szCs w:val="20"/>
          <w:lang w:bidi="he-IL"/>
        </w:rPr>
        <w:t xml:space="preserve"> </w:t>
      </w:r>
      <w:r w:rsidRPr="0065691B">
        <w:rPr>
          <w:rFonts w:ascii="Consolas" w:hAnsi="Consolas" w:cs="Consolas"/>
          <w:i/>
          <w:iCs/>
          <w:color w:val="2A00E1"/>
          <w:szCs w:val="20"/>
          <w:lang w:bidi="he-IL"/>
        </w:rPr>
        <w:t>100%</w:t>
      </w:r>
      <w:r w:rsidRPr="0065691B">
        <w:rPr>
          <w:rFonts w:ascii="Consolas" w:hAnsi="Consolas" w:cs="Consolas"/>
          <w:color w:val="000000"/>
          <w:szCs w:val="20"/>
          <w:lang w:bidi="he-IL"/>
        </w:rPr>
        <w:t>;</w:t>
      </w: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65691B">
        <w:rPr>
          <w:rFonts w:ascii="Consolas" w:hAnsi="Consolas" w:cs="Consolas"/>
          <w:color w:val="000000"/>
          <w:szCs w:val="20"/>
          <w:lang w:bidi="he-IL"/>
        </w:rPr>
        <w:t xml:space="preserve">     </w:t>
      </w:r>
      <w:r w:rsidRPr="0065691B">
        <w:rPr>
          <w:rFonts w:ascii="Consolas" w:hAnsi="Consolas" w:cs="Consolas"/>
          <w:color w:val="7F007F"/>
          <w:szCs w:val="20"/>
          <w:lang w:bidi="he-IL"/>
        </w:rPr>
        <w:t>width</w:t>
      </w:r>
      <w:r w:rsidRPr="0065691B">
        <w:rPr>
          <w:rFonts w:ascii="Consolas" w:hAnsi="Consolas" w:cs="Consolas"/>
          <w:color w:val="000000"/>
          <w:szCs w:val="20"/>
          <w:lang w:bidi="he-IL"/>
        </w:rPr>
        <w:t>:</w:t>
      </w:r>
      <w:r w:rsidRPr="0065691B">
        <w:rPr>
          <w:rFonts w:ascii="Consolas" w:hAnsi="Consolas" w:cs="Consolas"/>
          <w:szCs w:val="20"/>
          <w:lang w:bidi="he-IL"/>
        </w:rPr>
        <w:t xml:space="preserve"> </w:t>
      </w:r>
      <w:r w:rsidRPr="0065691B">
        <w:rPr>
          <w:rFonts w:ascii="Consolas" w:hAnsi="Consolas" w:cs="Consolas"/>
          <w:i/>
          <w:iCs/>
          <w:color w:val="2A00E1"/>
          <w:szCs w:val="20"/>
          <w:lang w:bidi="he-IL"/>
        </w:rPr>
        <w:t>100%</w:t>
      </w:r>
      <w:r w:rsidRPr="0065691B">
        <w:rPr>
          <w:rFonts w:ascii="Consolas" w:hAnsi="Consolas" w:cs="Consolas"/>
          <w:color w:val="000000"/>
          <w:szCs w:val="20"/>
          <w:lang w:bidi="he-IL"/>
        </w:rPr>
        <w:t>;</w:t>
      </w: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65691B">
        <w:rPr>
          <w:rFonts w:ascii="Consolas" w:hAnsi="Consolas" w:cs="Consolas"/>
          <w:color w:val="000000"/>
          <w:szCs w:val="20"/>
          <w:lang w:bidi="he-IL"/>
        </w:rPr>
        <w:lastRenderedPageBreak/>
        <w:t xml:space="preserve">     </w:t>
      </w:r>
      <w:r w:rsidRPr="0065691B">
        <w:rPr>
          <w:rFonts w:ascii="Consolas" w:hAnsi="Consolas" w:cs="Consolas"/>
          <w:color w:val="7F007F"/>
          <w:szCs w:val="20"/>
          <w:lang w:bidi="he-IL"/>
        </w:rPr>
        <w:t>margin</w:t>
      </w:r>
      <w:r w:rsidRPr="0065691B">
        <w:rPr>
          <w:rFonts w:ascii="Consolas" w:hAnsi="Consolas" w:cs="Consolas"/>
          <w:color w:val="000000"/>
          <w:szCs w:val="20"/>
          <w:lang w:bidi="he-IL"/>
        </w:rPr>
        <w:t>:</w:t>
      </w:r>
      <w:r w:rsidRPr="0065691B">
        <w:rPr>
          <w:rFonts w:ascii="Consolas" w:hAnsi="Consolas" w:cs="Consolas"/>
          <w:szCs w:val="20"/>
          <w:lang w:bidi="he-IL"/>
        </w:rPr>
        <w:t xml:space="preserve"> </w:t>
      </w:r>
      <w:r w:rsidRPr="0065691B">
        <w:rPr>
          <w:rFonts w:ascii="Consolas" w:hAnsi="Consolas" w:cs="Consolas"/>
          <w:i/>
          <w:iCs/>
          <w:color w:val="2A00E1"/>
          <w:szCs w:val="20"/>
          <w:lang w:bidi="he-IL"/>
        </w:rPr>
        <w:t>0</w:t>
      </w:r>
      <w:r w:rsidRPr="0065691B">
        <w:rPr>
          <w:rFonts w:ascii="Consolas" w:hAnsi="Consolas" w:cs="Consolas"/>
          <w:color w:val="000000"/>
          <w:szCs w:val="20"/>
          <w:lang w:bidi="he-IL"/>
        </w:rPr>
        <w:t>;</w:t>
      </w: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65691B">
        <w:rPr>
          <w:rFonts w:ascii="Consolas" w:hAnsi="Consolas" w:cs="Consolas"/>
          <w:color w:val="000000"/>
          <w:szCs w:val="20"/>
          <w:lang w:bidi="he-IL"/>
        </w:rPr>
        <w:t xml:space="preserve">     </w:t>
      </w:r>
      <w:r w:rsidRPr="0065691B">
        <w:rPr>
          <w:rFonts w:ascii="Consolas" w:hAnsi="Consolas" w:cs="Consolas"/>
          <w:color w:val="7F007F"/>
          <w:szCs w:val="20"/>
          <w:lang w:bidi="he-IL"/>
        </w:rPr>
        <w:t>padding</w:t>
      </w:r>
      <w:r w:rsidRPr="0065691B">
        <w:rPr>
          <w:rFonts w:ascii="Consolas" w:hAnsi="Consolas" w:cs="Consolas"/>
          <w:color w:val="000000"/>
          <w:szCs w:val="20"/>
          <w:lang w:bidi="he-IL"/>
        </w:rPr>
        <w:t>:</w:t>
      </w:r>
      <w:r w:rsidRPr="0065691B">
        <w:rPr>
          <w:rFonts w:ascii="Consolas" w:hAnsi="Consolas" w:cs="Consolas"/>
          <w:szCs w:val="20"/>
          <w:lang w:bidi="he-IL"/>
        </w:rPr>
        <w:t xml:space="preserve"> </w:t>
      </w:r>
      <w:r w:rsidRPr="0065691B">
        <w:rPr>
          <w:rFonts w:ascii="Consolas" w:hAnsi="Consolas" w:cs="Consolas"/>
          <w:i/>
          <w:iCs/>
          <w:color w:val="2A00E1"/>
          <w:szCs w:val="20"/>
          <w:lang w:bidi="he-IL"/>
        </w:rPr>
        <w:t>0</w:t>
      </w:r>
      <w:r w:rsidRPr="0065691B">
        <w:rPr>
          <w:rFonts w:ascii="Consolas" w:hAnsi="Consolas" w:cs="Consolas"/>
          <w:color w:val="000000"/>
          <w:szCs w:val="20"/>
          <w:lang w:bidi="he-IL"/>
        </w:rPr>
        <w:t>;</w:t>
      </w: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65691B">
        <w:rPr>
          <w:rFonts w:ascii="Consolas" w:hAnsi="Consolas" w:cs="Consolas"/>
          <w:color w:val="000000"/>
          <w:szCs w:val="20"/>
          <w:lang w:bidi="he-IL"/>
        </w:rPr>
        <w:t xml:space="preserve">     </w:t>
      </w:r>
      <w:r w:rsidRPr="0065691B">
        <w:rPr>
          <w:rFonts w:ascii="Consolas" w:hAnsi="Consolas" w:cs="Consolas"/>
          <w:color w:val="7F007F"/>
          <w:szCs w:val="20"/>
          <w:lang w:bidi="he-IL"/>
        </w:rPr>
        <w:t>background-color</w:t>
      </w:r>
      <w:r w:rsidRPr="0065691B">
        <w:rPr>
          <w:rFonts w:ascii="Consolas" w:hAnsi="Consolas" w:cs="Consolas"/>
          <w:color w:val="000000"/>
          <w:szCs w:val="20"/>
          <w:lang w:bidi="he-IL"/>
        </w:rPr>
        <w:t>:</w:t>
      </w:r>
      <w:r w:rsidRPr="0065691B">
        <w:rPr>
          <w:rFonts w:ascii="Consolas" w:hAnsi="Consolas" w:cs="Consolas"/>
          <w:szCs w:val="20"/>
          <w:lang w:bidi="he-IL"/>
        </w:rPr>
        <w:t xml:space="preserve"> </w:t>
      </w:r>
      <w:r w:rsidRPr="0065691B">
        <w:rPr>
          <w:rFonts w:ascii="Consolas" w:hAnsi="Consolas" w:cs="Consolas"/>
          <w:i/>
          <w:iCs/>
          <w:color w:val="2A00E1"/>
          <w:szCs w:val="20"/>
          <w:lang w:bidi="he-IL"/>
        </w:rPr>
        <w:t>transparent</w:t>
      </w:r>
      <w:r w:rsidRPr="0065691B">
        <w:rPr>
          <w:rFonts w:ascii="Consolas" w:hAnsi="Consolas" w:cs="Consolas"/>
          <w:color w:val="000000"/>
          <w:szCs w:val="20"/>
          <w:lang w:bidi="he-IL"/>
        </w:rPr>
        <w:t>;</w:t>
      </w: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65691B">
        <w:rPr>
          <w:rFonts w:ascii="Consolas" w:hAnsi="Consolas" w:cs="Consolas"/>
          <w:color w:val="000000"/>
          <w:szCs w:val="20"/>
          <w:lang w:bidi="he-IL"/>
        </w:rPr>
        <w:t xml:space="preserve">     </w:t>
      </w:r>
      <w:r w:rsidRPr="0065691B">
        <w:rPr>
          <w:rFonts w:ascii="Consolas" w:hAnsi="Consolas" w:cs="Consolas"/>
          <w:color w:val="7F007F"/>
          <w:szCs w:val="20"/>
          <w:lang w:bidi="he-IL"/>
        </w:rPr>
        <w:t>overflow</w:t>
      </w:r>
      <w:r w:rsidRPr="0065691B">
        <w:rPr>
          <w:rFonts w:ascii="Consolas" w:hAnsi="Consolas" w:cs="Consolas"/>
          <w:color w:val="000000"/>
          <w:szCs w:val="20"/>
          <w:lang w:bidi="he-IL"/>
        </w:rPr>
        <w:t>:</w:t>
      </w:r>
      <w:r w:rsidRPr="0065691B">
        <w:rPr>
          <w:rFonts w:ascii="Consolas" w:hAnsi="Consolas" w:cs="Consolas"/>
          <w:szCs w:val="20"/>
          <w:lang w:bidi="he-IL"/>
        </w:rPr>
        <w:t xml:space="preserve"> </w:t>
      </w:r>
      <w:r w:rsidRPr="0065691B">
        <w:rPr>
          <w:rFonts w:ascii="Consolas" w:hAnsi="Consolas" w:cs="Consolas"/>
          <w:i/>
          <w:iCs/>
          <w:color w:val="2A00E1"/>
          <w:szCs w:val="20"/>
          <w:lang w:bidi="he-IL"/>
        </w:rPr>
        <w:t>hidden</w:t>
      </w:r>
      <w:r w:rsidRPr="0065691B">
        <w:rPr>
          <w:rFonts w:ascii="Consolas" w:hAnsi="Consolas" w:cs="Consolas"/>
          <w:color w:val="000000"/>
          <w:szCs w:val="20"/>
          <w:lang w:bidi="he-IL"/>
        </w:rPr>
        <w:t>;</w:t>
      </w: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65691B">
        <w:rPr>
          <w:rFonts w:ascii="Consolas" w:hAnsi="Consolas" w:cs="Consolas"/>
          <w:color w:val="000000"/>
          <w:szCs w:val="20"/>
          <w:lang w:bidi="he-IL"/>
        </w:rPr>
        <w:t xml:space="preserve"> }</w:t>
      </w: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65691B">
        <w:rPr>
          <w:rFonts w:ascii="Consolas" w:hAnsi="Consolas" w:cs="Consolas"/>
          <w:color w:val="000000"/>
          <w:szCs w:val="20"/>
          <w:lang w:bidi="he-IL"/>
        </w:rPr>
        <w:t xml:space="preserve"> </w:t>
      </w:r>
      <w:r w:rsidRPr="0065691B">
        <w:rPr>
          <w:rFonts w:ascii="Consolas" w:hAnsi="Consolas" w:cs="Consolas"/>
          <w:i/>
          <w:iCs/>
          <w:color w:val="3F7F7F"/>
          <w:szCs w:val="20"/>
          <w:lang w:bidi="he-IL"/>
        </w:rPr>
        <w:t>.title</w:t>
      </w:r>
      <w:r w:rsidRPr="0065691B">
        <w:rPr>
          <w:rFonts w:ascii="Consolas" w:hAnsi="Consolas" w:cs="Consolas"/>
          <w:szCs w:val="20"/>
          <w:lang w:bidi="he-IL"/>
        </w:rPr>
        <w:t xml:space="preserve"> </w:t>
      </w:r>
      <w:r w:rsidRPr="0065691B">
        <w:rPr>
          <w:rFonts w:ascii="Consolas" w:hAnsi="Consolas" w:cs="Consolas"/>
          <w:color w:val="000000"/>
          <w:szCs w:val="20"/>
          <w:lang w:bidi="he-IL"/>
        </w:rPr>
        <w:t>{</w:t>
      </w: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65691B">
        <w:rPr>
          <w:rFonts w:ascii="Consolas" w:hAnsi="Consolas" w:cs="Consolas"/>
          <w:szCs w:val="20"/>
          <w:lang w:bidi="he-IL"/>
        </w:rPr>
        <w:t xml:space="preserve"> </w:t>
      </w:r>
      <w:r w:rsidRPr="0065691B">
        <w:rPr>
          <w:rFonts w:ascii="Consolas" w:hAnsi="Consolas" w:cs="Consolas"/>
          <w:szCs w:val="20"/>
          <w:lang w:bidi="he-IL"/>
        </w:rPr>
        <w:tab/>
      </w:r>
      <w:r w:rsidRPr="0065691B">
        <w:rPr>
          <w:rFonts w:ascii="Consolas" w:hAnsi="Consolas" w:cs="Consolas"/>
          <w:color w:val="7F007F"/>
          <w:szCs w:val="20"/>
          <w:lang w:bidi="he-IL"/>
        </w:rPr>
        <w:t>font-size</w:t>
      </w:r>
      <w:r w:rsidRPr="0065691B">
        <w:rPr>
          <w:rFonts w:ascii="Consolas" w:hAnsi="Consolas" w:cs="Consolas"/>
          <w:color w:val="000000"/>
          <w:szCs w:val="20"/>
          <w:lang w:bidi="he-IL"/>
        </w:rPr>
        <w:t>:</w:t>
      </w:r>
      <w:r w:rsidRPr="0065691B">
        <w:rPr>
          <w:rFonts w:ascii="Consolas" w:hAnsi="Consolas" w:cs="Consolas"/>
          <w:szCs w:val="20"/>
          <w:lang w:bidi="he-IL"/>
        </w:rPr>
        <w:t xml:space="preserve"> </w:t>
      </w:r>
      <w:r w:rsidRPr="0065691B">
        <w:rPr>
          <w:rFonts w:ascii="Consolas" w:hAnsi="Consolas" w:cs="Consolas"/>
          <w:i/>
          <w:iCs/>
          <w:color w:val="2A00E1"/>
          <w:szCs w:val="20"/>
          <w:lang w:bidi="he-IL"/>
        </w:rPr>
        <w:t>16px</w:t>
      </w:r>
      <w:r w:rsidRPr="0065691B">
        <w:rPr>
          <w:rFonts w:ascii="Consolas" w:hAnsi="Consolas" w:cs="Consolas"/>
          <w:color w:val="000000"/>
          <w:szCs w:val="20"/>
          <w:lang w:bidi="he-IL"/>
        </w:rPr>
        <w:t>;</w:t>
      </w: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65691B">
        <w:rPr>
          <w:rFonts w:ascii="Consolas" w:hAnsi="Consolas" w:cs="Consolas"/>
          <w:color w:val="000000"/>
          <w:szCs w:val="20"/>
          <w:lang w:bidi="he-IL"/>
        </w:rPr>
        <w:t xml:space="preserve"> </w:t>
      </w:r>
      <w:r w:rsidRPr="0065691B">
        <w:rPr>
          <w:rFonts w:ascii="Consolas" w:hAnsi="Consolas" w:cs="Consolas"/>
          <w:color w:val="000000"/>
          <w:szCs w:val="20"/>
          <w:lang w:bidi="he-IL"/>
        </w:rPr>
        <w:tab/>
      </w:r>
      <w:r w:rsidRPr="0065691B">
        <w:rPr>
          <w:rFonts w:ascii="Consolas" w:hAnsi="Consolas" w:cs="Consolas"/>
          <w:color w:val="7F007F"/>
          <w:szCs w:val="20"/>
          <w:lang w:bidi="he-IL"/>
        </w:rPr>
        <w:t>font-family</w:t>
      </w:r>
      <w:r w:rsidRPr="0065691B">
        <w:rPr>
          <w:rFonts w:ascii="Consolas" w:hAnsi="Consolas" w:cs="Consolas"/>
          <w:color w:val="000000"/>
          <w:szCs w:val="20"/>
          <w:lang w:bidi="he-IL"/>
        </w:rPr>
        <w:t>:</w:t>
      </w:r>
      <w:r w:rsidRPr="0065691B">
        <w:rPr>
          <w:rFonts w:ascii="Consolas" w:hAnsi="Consolas" w:cs="Consolas"/>
          <w:szCs w:val="20"/>
          <w:lang w:bidi="he-IL"/>
        </w:rPr>
        <w:t xml:space="preserve"> </w:t>
      </w:r>
      <w:r w:rsidRPr="0065691B">
        <w:rPr>
          <w:rFonts w:ascii="Consolas" w:hAnsi="Consolas" w:cs="Consolas"/>
          <w:i/>
          <w:iCs/>
          <w:color w:val="2A00E1"/>
          <w:szCs w:val="20"/>
          <w:lang w:bidi="he-IL"/>
        </w:rPr>
        <w:t>Calibri</w:t>
      </w:r>
      <w:r w:rsidRPr="0065691B">
        <w:rPr>
          <w:rFonts w:ascii="Consolas" w:hAnsi="Consolas" w:cs="Consolas"/>
          <w:color w:val="000000"/>
          <w:szCs w:val="20"/>
          <w:lang w:bidi="he-IL"/>
        </w:rPr>
        <w:t>;</w:t>
      </w: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65691B">
        <w:rPr>
          <w:rFonts w:ascii="Consolas" w:hAnsi="Consolas" w:cs="Consolas"/>
          <w:color w:val="000000"/>
          <w:szCs w:val="20"/>
          <w:lang w:bidi="he-IL"/>
        </w:rPr>
        <w:t xml:space="preserve"> </w:t>
      </w:r>
      <w:r w:rsidRPr="0065691B">
        <w:rPr>
          <w:rFonts w:ascii="Consolas" w:hAnsi="Consolas" w:cs="Consolas"/>
          <w:color w:val="000000"/>
          <w:szCs w:val="20"/>
          <w:lang w:bidi="he-IL"/>
        </w:rPr>
        <w:tab/>
      </w:r>
      <w:r w:rsidRPr="0065691B">
        <w:rPr>
          <w:rFonts w:ascii="Consolas" w:hAnsi="Consolas" w:cs="Consolas"/>
          <w:color w:val="7F007F"/>
          <w:szCs w:val="20"/>
          <w:lang w:bidi="he-IL"/>
        </w:rPr>
        <w:t>color</w:t>
      </w:r>
      <w:r w:rsidRPr="0065691B">
        <w:rPr>
          <w:rFonts w:ascii="Consolas" w:hAnsi="Consolas" w:cs="Consolas"/>
          <w:color w:val="000000"/>
          <w:szCs w:val="20"/>
          <w:lang w:bidi="he-IL"/>
        </w:rPr>
        <w:t>:</w:t>
      </w:r>
      <w:r w:rsidRPr="0065691B">
        <w:rPr>
          <w:rFonts w:ascii="Consolas" w:hAnsi="Consolas" w:cs="Consolas"/>
          <w:szCs w:val="20"/>
          <w:lang w:bidi="he-IL"/>
        </w:rPr>
        <w:t xml:space="preserve"> </w:t>
      </w:r>
      <w:r w:rsidRPr="0065691B">
        <w:rPr>
          <w:rFonts w:ascii="Consolas" w:hAnsi="Consolas" w:cs="Consolas"/>
          <w:i/>
          <w:iCs/>
          <w:color w:val="2A00E1"/>
          <w:szCs w:val="20"/>
          <w:lang w:bidi="he-IL"/>
        </w:rPr>
        <w:t>#008FCC</w:t>
      </w:r>
      <w:r w:rsidRPr="0065691B">
        <w:rPr>
          <w:rFonts w:ascii="Consolas" w:hAnsi="Consolas" w:cs="Consolas"/>
          <w:color w:val="000000"/>
          <w:szCs w:val="20"/>
          <w:lang w:bidi="he-IL"/>
        </w:rPr>
        <w:t>;</w:t>
      </w: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65691B">
        <w:rPr>
          <w:rFonts w:ascii="Consolas" w:hAnsi="Consolas" w:cs="Consolas"/>
          <w:color w:val="000000"/>
          <w:szCs w:val="20"/>
          <w:lang w:bidi="he-IL"/>
        </w:rPr>
        <w:t xml:space="preserve"> </w:t>
      </w:r>
      <w:r w:rsidRPr="0065691B">
        <w:rPr>
          <w:rFonts w:ascii="Consolas" w:hAnsi="Consolas" w:cs="Consolas"/>
          <w:color w:val="000000"/>
          <w:szCs w:val="20"/>
          <w:lang w:bidi="he-IL"/>
        </w:rPr>
        <w:tab/>
      </w:r>
      <w:r w:rsidRPr="0065691B">
        <w:rPr>
          <w:rFonts w:ascii="Consolas" w:hAnsi="Consolas" w:cs="Consolas"/>
          <w:color w:val="7F007F"/>
          <w:szCs w:val="20"/>
          <w:lang w:bidi="he-IL"/>
        </w:rPr>
        <w:t>margin-bottom</w:t>
      </w:r>
      <w:r w:rsidRPr="0065691B">
        <w:rPr>
          <w:rFonts w:ascii="Consolas" w:hAnsi="Consolas" w:cs="Consolas"/>
          <w:color w:val="000000"/>
          <w:szCs w:val="20"/>
          <w:lang w:bidi="he-IL"/>
        </w:rPr>
        <w:t>:</w:t>
      </w:r>
      <w:r w:rsidRPr="0065691B">
        <w:rPr>
          <w:rFonts w:ascii="Consolas" w:hAnsi="Consolas" w:cs="Consolas"/>
          <w:szCs w:val="20"/>
          <w:lang w:bidi="he-IL"/>
        </w:rPr>
        <w:t xml:space="preserve"> </w:t>
      </w:r>
      <w:r w:rsidRPr="0065691B">
        <w:rPr>
          <w:rFonts w:ascii="Consolas" w:hAnsi="Consolas" w:cs="Consolas"/>
          <w:i/>
          <w:iCs/>
          <w:color w:val="2A00E1"/>
          <w:szCs w:val="20"/>
          <w:lang w:bidi="he-IL"/>
        </w:rPr>
        <w:t>10px</w:t>
      </w:r>
      <w:r w:rsidRPr="0065691B">
        <w:rPr>
          <w:rFonts w:ascii="Consolas" w:hAnsi="Consolas" w:cs="Consolas"/>
          <w:color w:val="000000"/>
          <w:szCs w:val="20"/>
          <w:lang w:bidi="he-IL"/>
        </w:rPr>
        <w:t>;</w:t>
      </w: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65691B">
        <w:rPr>
          <w:rFonts w:ascii="Consolas" w:hAnsi="Consolas" w:cs="Consolas"/>
          <w:color w:val="000000"/>
          <w:szCs w:val="20"/>
          <w:lang w:bidi="he-IL"/>
        </w:rPr>
        <w:t xml:space="preserve"> }</w:t>
      </w: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65691B">
        <w:rPr>
          <w:rFonts w:ascii="Consolas" w:hAnsi="Consolas" w:cs="Consolas"/>
          <w:color w:val="000000"/>
          <w:szCs w:val="20"/>
          <w:lang w:bidi="he-IL"/>
        </w:rPr>
        <w:t xml:space="preserve"> </w:t>
      </w: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65691B">
        <w:rPr>
          <w:rFonts w:ascii="Consolas" w:hAnsi="Consolas" w:cs="Consolas"/>
          <w:color w:val="000000"/>
          <w:szCs w:val="20"/>
          <w:lang w:bidi="he-IL"/>
        </w:rPr>
        <w:t xml:space="preserve">  </w:t>
      </w:r>
      <w:r w:rsidRPr="0065691B">
        <w:rPr>
          <w:rFonts w:ascii="Consolas" w:hAnsi="Consolas" w:cs="Consolas"/>
          <w:i/>
          <w:iCs/>
          <w:color w:val="3F7F7F"/>
          <w:szCs w:val="20"/>
          <w:lang w:bidi="he-IL"/>
        </w:rPr>
        <w:t>.</w:t>
      </w:r>
      <w:proofErr w:type="spellStart"/>
      <w:r w:rsidRPr="0065691B">
        <w:rPr>
          <w:rFonts w:ascii="Consolas" w:hAnsi="Consolas" w:cs="Consolas"/>
          <w:i/>
          <w:iCs/>
          <w:color w:val="3F7F7F"/>
          <w:szCs w:val="20"/>
          <w:lang w:bidi="he-IL"/>
        </w:rPr>
        <w:t>title:visited</w:t>
      </w:r>
      <w:proofErr w:type="spellEnd"/>
      <w:r w:rsidRPr="0065691B">
        <w:rPr>
          <w:rFonts w:ascii="Consolas" w:hAnsi="Consolas" w:cs="Consolas"/>
          <w:szCs w:val="20"/>
          <w:lang w:bidi="he-IL"/>
        </w:rPr>
        <w:t xml:space="preserve"> </w:t>
      </w:r>
      <w:r w:rsidRPr="0065691B">
        <w:rPr>
          <w:rFonts w:ascii="Consolas" w:hAnsi="Consolas" w:cs="Consolas"/>
          <w:color w:val="000000"/>
          <w:szCs w:val="20"/>
          <w:lang w:bidi="he-IL"/>
        </w:rPr>
        <w:t>{</w:t>
      </w: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65691B">
        <w:rPr>
          <w:rFonts w:ascii="Consolas" w:hAnsi="Consolas" w:cs="Consolas"/>
          <w:szCs w:val="20"/>
          <w:lang w:bidi="he-IL"/>
        </w:rPr>
        <w:t xml:space="preserve"> </w:t>
      </w:r>
      <w:r w:rsidRPr="0065691B">
        <w:rPr>
          <w:rFonts w:ascii="Consolas" w:hAnsi="Consolas" w:cs="Consolas"/>
          <w:szCs w:val="20"/>
          <w:lang w:bidi="he-IL"/>
        </w:rPr>
        <w:tab/>
      </w:r>
      <w:r w:rsidRPr="0065691B">
        <w:rPr>
          <w:rFonts w:ascii="Consolas" w:hAnsi="Consolas" w:cs="Consolas"/>
          <w:color w:val="7F007F"/>
          <w:szCs w:val="20"/>
          <w:lang w:bidi="he-IL"/>
        </w:rPr>
        <w:t>color</w:t>
      </w:r>
      <w:r w:rsidRPr="0065691B">
        <w:rPr>
          <w:rFonts w:ascii="Consolas" w:hAnsi="Consolas" w:cs="Consolas"/>
          <w:color w:val="000000"/>
          <w:szCs w:val="20"/>
          <w:lang w:bidi="he-IL"/>
        </w:rPr>
        <w:t>:</w:t>
      </w:r>
      <w:r w:rsidRPr="0065691B">
        <w:rPr>
          <w:rFonts w:ascii="Consolas" w:hAnsi="Consolas" w:cs="Consolas"/>
          <w:szCs w:val="20"/>
          <w:lang w:bidi="he-IL"/>
        </w:rPr>
        <w:t xml:space="preserve"> </w:t>
      </w:r>
      <w:r w:rsidRPr="0065691B">
        <w:rPr>
          <w:rFonts w:ascii="Consolas" w:hAnsi="Consolas" w:cs="Consolas"/>
          <w:i/>
          <w:iCs/>
          <w:color w:val="2A00E1"/>
          <w:szCs w:val="20"/>
          <w:lang w:bidi="he-IL"/>
        </w:rPr>
        <w:t>#008FCC</w:t>
      </w:r>
      <w:r w:rsidRPr="0065691B">
        <w:rPr>
          <w:rFonts w:ascii="Consolas" w:hAnsi="Consolas" w:cs="Consolas"/>
          <w:color w:val="000000"/>
          <w:szCs w:val="20"/>
          <w:lang w:bidi="he-IL"/>
        </w:rPr>
        <w:t>;</w:t>
      </w: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65691B">
        <w:rPr>
          <w:rFonts w:ascii="Consolas" w:hAnsi="Consolas" w:cs="Consolas"/>
          <w:color w:val="000000"/>
          <w:szCs w:val="20"/>
          <w:lang w:bidi="he-IL"/>
        </w:rPr>
        <w:t xml:space="preserve"> }</w:t>
      </w: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65691B">
        <w:rPr>
          <w:rFonts w:ascii="Consolas" w:hAnsi="Consolas" w:cs="Consolas"/>
          <w:color w:val="000000"/>
          <w:szCs w:val="20"/>
          <w:lang w:bidi="he-IL"/>
        </w:rPr>
        <w:t xml:space="preserve"> </w:t>
      </w: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65691B">
        <w:rPr>
          <w:rFonts w:ascii="Consolas" w:hAnsi="Consolas" w:cs="Consolas"/>
          <w:color w:val="000000"/>
          <w:szCs w:val="20"/>
          <w:lang w:bidi="he-IL"/>
        </w:rPr>
        <w:t xml:space="preserve"> </w:t>
      </w:r>
      <w:r w:rsidRPr="0065691B">
        <w:rPr>
          <w:rFonts w:ascii="Consolas" w:hAnsi="Consolas" w:cs="Consolas"/>
          <w:i/>
          <w:iCs/>
          <w:color w:val="3F7F7F"/>
          <w:szCs w:val="20"/>
          <w:lang w:bidi="he-IL"/>
        </w:rPr>
        <w:t>.</w:t>
      </w:r>
      <w:proofErr w:type="spellStart"/>
      <w:r w:rsidRPr="0065691B">
        <w:rPr>
          <w:rFonts w:ascii="Consolas" w:hAnsi="Consolas" w:cs="Consolas"/>
          <w:i/>
          <w:iCs/>
          <w:color w:val="3F7F7F"/>
          <w:szCs w:val="20"/>
          <w:lang w:bidi="he-IL"/>
        </w:rPr>
        <w:t>contactDetails</w:t>
      </w:r>
      <w:proofErr w:type="spellEnd"/>
      <w:r w:rsidRPr="0065691B">
        <w:rPr>
          <w:rFonts w:ascii="Consolas" w:hAnsi="Consolas" w:cs="Consolas"/>
          <w:szCs w:val="20"/>
          <w:lang w:bidi="he-IL"/>
        </w:rPr>
        <w:t xml:space="preserve"> </w:t>
      </w:r>
      <w:r w:rsidRPr="0065691B">
        <w:rPr>
          <w:rFonts w:ascii="Consolas" w:hAnsi="Consolas" w:cs="Consolas"/>
          <w:color w:val="000000"/>
          <w:szCs w:val="20"/>
          <w:lang w:bidi="he-IL"/>
        </w:rPr>
        <w:t>{</w:t>
      </w: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65691B">
        <w:rPr>
          <w:rFonts w:ascii="Consolas" w:hAnsi="Consolas" w:cs="Consolas"/>
          <w:szCs w:val="20"/>
          <w:lang w:bidi="he-IL"/>
        </w:rPr>
        <w:t xml:space="preserve"> </w:t>
      </w:r>
      <w:r w:rsidRPr="0065691B">
        <w:rPr>
          <w:rFonts w:ascii="Consolas" w:hAnsi="Consolas" w:cs="Consolas"/>
          <w:szCs w:val="20"/>
          <w:lang w:bidi="he-IL"/>
        </w:rPr>
        <w:tab/>
      </w:r>
      <w:r w:rsidRPr="0065691B">
        <w:rPr>
          <w:rFonts w:ascii="Consolas" w:hAnsi="Consolas" w:cs="Consolas"/>
          <w:color w:val="7F007F"/>
          <w:szCs w:val="20"/>
          <w:lang w:bidi="he-IL"/>
        </w:rPr>
        <w:t>font-size</w:t>
      </w:r>
      <w:r w:rsidRPr="0065691B">
        <w:rPr>
          <w:rFonts w:ascii="Consolas" w:hAnsi="Consolas" w:cs="Consolas"/>
          <w:color w:val="000000"/>
          <w:szCs w:val="20"/>
          <w:lang w:bidi="he-IL"/>
        </w:rPr>
        <w:t>:</w:t>
      </w:r>
      <w:r w:rsidRPr="0065691B">
        <w:rPr>
          <w:rFonts w:ascii="Consolas" w:hAnsi="Consolas" w:cs="Consolas"/>
          <w:szCs w:val="20"/>
          <w:lang w:bidi="he-IL"/>
        </w:rPr>
        <w:t xml:space="preserve"> </w:t>
      </w:r>
      <w:r w:rsidRPr="0065691B">
        <w:rPr>
          <w:rFonts w:ascii="Consolas" w:hAnsi="Consolas" w:cs="Consolas"/>
          <w:i/>
          <w:iCs/>
          <w:color w:val="2A00E1"/>
          <w:szCs w:val="20"/>
          <w:lang w:bidi="he-IL"/>
        </w:rPr>
        <w:t>14px</w:t>
      </w:r>
      <w:r w:rsidRPr="0065691B">
        <w:rPr>
          <w:rFonts w:ascii="Consolas" w:hAnsi="Consolas" w:cs="Consolas"/>
          <w:color w:val="000000"/>
          <w:szCs w:val="20"/>
          <w:lang w:bidi="he-IL"/>
        </w:rPr>
        <w:t>;</w:t>
      </w: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65691B">
        <w:rPr>
          <w:rFonts w:ascii="Consolas" w:hAnsi="Consolas" w:cs="Consolas"/>
          <w:color w:val="000000"/>
          <w:szCs w:val="20"/>
          <w:lang w:bidi="he-IL"/>
        </w:rPr>
        <w:t xml:space="preserve"> </w:t>
      </w:r>
      <w:r w:rsidRPr="0065691B">
        <w:rPr>
          <w:rFonts w:ascii="Consolas" w:hAnsi="Consolas" w:cs="Consolas"/>
          <w:color w:val="000000"/>
          <w:szCs w:val="20"/>
          <w:lang w:bidi="he-IL"/>
        </w:rPr>
        <w:tab/>
      </w:r>
      <w:r w:rsidRPr="0065691B">
        <w:rPr>
          <w:rFonts w:ascii="Consolas" w:hAnsi="Consolas" w:cs="Consolas"/>
          <w:color w:val="7F007F"/>
          <w:szCs w:val="20"/>
          <w:lang w:bidi="he-IL"/>
        </w:rPr>
        <w:t>font-family</w:t>
      </w:r>
      <w:r w:rsidRPr="0065691B">
        <w:rPr>
          <w:rFonts w:ascii="Consolas" w:hAnsi="Consolas" w:cs="Consolas"/>
          <w:color w:val="000000"/>
          <w:szCs w:val="20"/>
          <w:lang w:bidi="he-IL"/>
        </w:rPr>
        <w:t>:</w:t>
      </w:r>
      <w:r w:rsidRPr="0065691B">
        <w:rPr>
          <w:rFonts w:ascii="Consolas" w:hAnsi="Consolas" w:cs="Consolas"/>
          <w:szCs w:val="20"/>
          <w:lang w:bidi="he-IL"/>
        </w:rPr>
        <w:t xml:space="preserve"> </w:t>
      </w:r>
      <w:r w:rsidRPr="0065691B">
        <w:rPr>
          <w:rFonts w:ascii="Consolas" w:hAnsi="Consolas" w:cs="Consolas"/>
          <w:i/>
          <w:iCs/>
          <w:color w:val="2A00E1"/>
          <w:szCs w:val="20"/>
          <w:lang w:bidi="he-IL"/>
        </w:rPr>
        <w:t>Calibri</w:t>
      </w:r>
      <w:r w:rsidRPr="0065691B">
        <w:rPr>
          <w:rFonts w:ascii="Consolas" w:hAnsi="Consolas" w:cs="Consolas"/>
          <w:color w:val="000000"/>
          <w:szCs w:val="20"/>
          <w:lang w:bidi="he-IL"/>
        </w:rPr>
        <w:t>;</w:t>
      </w: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65691B">
        <w:rPr>
          <w:rFonts w:ascii="Consolas" w:hAnsi="Consolas" w:cs="Consolas"/>
          <w:color w:val="000000"/>
          <w:szCs w:val="20"/>
          <w:lang w:bidi="he-IL"/>
        </w:rPr>
        <w:t xml:space="preserve"> </w:t>
      </w:r>
      <w:r w:rsidRPr="0065691B">
        <w:rPr>
          <w:rFonts w:ascii="Consolas" w:hAnsi="Consolas" w:cs="Consolas"/>
          <w:color w:val="000000"/>
          <w:szCs w:val="20"/>
          <w:lang w:bidi="he-IL"/>
        </w:rPr>
        <w:tab/>
      </w:r>
      <w:r w:rsidRPr="0065691B">
        <w:rPr>
          <w:rFonts w:ascii="Consolas" w:hAnsi="Consolas" w:cs="Consolas"/>
          <w:color w:val="7F007F"/>
          <w:szCs w:val="20"/>
          <w:lang w:bidi="he-IL"/>
        </w:rPr>
        <w:t>color</w:t>
      </w:r>
      <w:r w:rsidRPr="0065691B">
        <w:rPr>
          <w:rFonts w:ascii="Consolas" w:hAnsi="Consolas" w:cs="Consolas"/>
          <w:color w:val="000000"/>
          <w:szCs w:val="20"/>
          <w:lang w:bidi="he-IL"/>
        </w:rPr>
        <w:t>:</w:t>
      </w:r>
      <w:r w:rsidRPr="0065691B">
        <w:rPr>
          <w:rFonts w:ascii="Consolas" w:hAnsi="Consolas" w:cs="Consolas"/>
          <w:szCs w:val="20"/>
          <w:lang w:bidi="he-IL"/>
        </w:rPr>
        <w:t xml:space="preserve"> </w:t>
      </w:r>
      <w:r w:rsidRPr="0065691B">
        <w:rPr>
          <w:rFonts w:ascii="Consolas" w:hAnsi="Consolas" w:cs="Consolas"/>
          <w:i/>
          <w:iCs/>
          <w:color w:val="2A00E1"/>
          <w:szCs w:val="20"/>
          <w:lang w:bidi="he-IL"/>
        </w:rPr>
        <w:t>#333333</w:t>
      </w:r>
      <w:r w:rsidRPr="0065691B">
        <w:rPr>
          <w:rFonts w:ascii="Consolas" w:hAnsi="Consolas" w:cs="Consolas"/>
          <w:color w:val="000000"/>
          <w:szCs w:val="20"/>
          <w:lang w:bidi="he-IL"/>
        </w:rPr>
        <w:t>;</w:t>
      </w: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65691B">
        <w:rPr>
          <w:rFonts w:ascii="Consolas" w:hAnsi="Consolas" w:cs="Consolas"/>
          <w:color w:val="000000"/>
          <w:szCs w:val="20"/>
          <w:lang w:bidi="he-IL"/>
        </w:rPr>
        <w:t xml:space="preserve"> </w:t>
      </w:r>
      <w:r w:rsidRPr="0065691B">
        <w:rPr>
          <w:rFonts w:ascii="Consolas" w:hAnsi="Consolas" w:cs="Consolas"/>
          <w:color w:val="000000"/>
          <w:szCs w:val="20"/>
          <w:lang w:bidi="he-IL"/>
        </w:rPr>
        <w:tab/>
      </w:r>
      <w:r w:rsidRPr="0065691B">
        <w:rPr>
          <w:rFonts w:ascii="Consolas" w:hAnsi="Consolas" w:cs="Consolas"/>
          <w:color w:val="7F007F"/>
          <w:szCs w:val="20"/>
          <w:lang w:bidi="he-IL"/>
        </w:rPr>
        <w:t>vertical-align</w:t>
      </w:r>
      <w:r w:rsidRPr="0065691B">
        <w:rPr>
          <w:rFonts w:ascii="Consolas" w:hAnsi="Consolas" w:cs="Consolas"/>
          <w:color w:val="000000"/>
          <w:szCs w:val="20"/>
          <w:lang w:bidi="he-IL"/>
        </w:rPr>
        <w:t>:</w:t>
      </w:r>
      <w:r w:rsidRPr="0065691B">
        <w:rPr>
          <w:rFonts w:ascii="Consolas" w:hAnsi="Consolas" w:cs="Consolas"/>
          <w:szCs w:val="20"/>
          <w:lang w:bidi="he-IL"/>
        </w:rPr>
        <w:t xml:space="preserve"> </w:t>
      </w:r>
      <w:r w:rsidRPr="0065691B">
        <w:rPr>
          <w:rFonts w:ascii="Consolas" w:hAnsi="Consolas" w:cs="Consolas"/>
          <w:i/>
          <w:iCs/>
          <w:color w:val="2A00E1"/>
          <w:szCs w:val="20"/>
          <w:lang w:bidi="he-IL"/>
        </w:rPr>
        <w:t>middle</w:t>
      </w:r>
      <w:r w:rsidRPr="0065691B">
        <w:rPr>
          <w:rFonts w:ascii="Consolas" w:hAnsi="Consolas" w:cs="Consolas"/>
          <w:color w:val="000000"/>
          <w:szCs w:val="20"/>
          <w:lang w:bidi="he-IL"/>
        </w:rPr>
        <w:t>;</w:t>
      </w: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65691B">
        <w:rPr>
          <w:rFonts w:ascii="Consolas" w:hAnsi="Consolas" w:cs="Consolas"/>
          <w:color w:val="000000"/>
          <w:szCs w:val="20"/>
          <w:lang w:bidi="he-IL"/>
        </w:rPr>
        <w:t xml:space="preserve"> }</w:t>
      </w: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65691B">
        <w:rPr>
          <w:rFonts w:ascii="Consolas" w:hAnsi="Consolas" w:cs="Consolas"/>
          <w:color w:val="000000"/>
          <w:szCs w:val="20"/>
          <w:lang w:bidi="he-IL"/>
        </w:rPr>
        <w:t xml:space="preserve"> </w:t>
      </w: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65691B">
        <w:rPr>
          <w:rFonts w:ascii="Consolas" w:hAnsi="Consolas" w:cs="Consolas"/>
          <w:color w:val="000000"/>
          <w:szCs w:val="20"/>
          <w:lang w:bidi="he-IL"/>
        </w:rPr>
        <w:t xml:space="preserve"> </w:t>
      </w:r>
      <w:r w:rsidRPr="0065691B">
        <w:rPr>
          <w:rFonts w:ascii="Consolas" w:hAnsi="Consolas" w:cs="Consolas"/>
          <w:i/>
          <w:iCs/>
          <w:color w:val="3F7F7F"/>
          <w:szCs w:val="20"/>
          <w:lang w:bidi="he-IL"/>
        </w:rPr>
        <w:t>.address</w:t>
      </w:r>
      <w:r w:rsidRPr="0065691B">
        <w:rPr>
          <w:rFonts w:ascii="Consolas" w:hAnsi="Consolas" w:cs="Consolas"/>
          <w:color w:val="000000"/>
          <w:szCs w:val="20"/>
          <w:lang w:bidi="he-IL"/>
        </w:rPr>
        <w:t>{</w:t>
      </w: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65691B">
        <w:rPr>
          <w:rFonts w:ascii="Consolas" w:hAnsi="Consolas" w:cs="Consolas"/>
          <w:szCs w:val="20"/>
          <w:lang w:bidi="he-IL"/>
        </w:rPr>
        <w:t xml:space="preserve"> </w:t>
      </w:r>
      <w:r w:rsidRPr="0065691B">
        <w:rPr>
          <w:rFonts w:ascii="Consolas" w:hAnsi="Consolas" w:cs="Consolas"/>
          <w:szCs w:val="20"/>
          <w:lang w:bidi="he-IL"/>
        </w:rPr>
        <w:tab/>
      </w:r>
      <w:r w:rsidRPr="0065691B">
        <w:rPr>
          <w:rFonts w:ascii="Consolas" w:hAnsi="Consolas" w:cs="Consolas"/>
          <w:color w:val="7F007F"/>
          <w:szCs w:val="20"/>
          <w:lang w:bidi="he-IL"/>
        </w:rPr>
        <w:t>padding-top</w:t>
      </w:r>
      <w:r w:rsidRPr="0065691B">
        <w:rPr>
          <w:rFonts w:ascii="Consolas" w:hAnsi="Consolas" w:cs="Consolas"/>
          <w:color w:val="000000"/>
          <w:szCs w:val="20"/>
          <w:lang w:bidi="he-IL"/>
        </w:rPr>
        <w:t>:</w:t>
      </w:r>
      <w:r w:rsidRPr="0065691B">
        <w:rPr>
          <w:rFonts w:ascii="Consolas" w:hAnsi="Consolas" w:cs="Consolas"/>
          <w:szCs w:val="20"/>
          <w:lang w:bidi="he-IL"/>
        </w:rPr>
        <w:t xml:space="preserve"> </w:t>
      </w:r>
      <w:r w:rsidRPr="0065691B">
        <w:rPr>
          <w:rFonts w:ascii="Consolas" w:hAnsi="Consolas" w:cs="Consolas"/>
          <w:i/>
          <w:iCs/>
          <w:color w:val="2A00E1"/>
          <w:szCs w:val="20"/>
          <w:lang w:bidi="he-IL"/>
        </w:rPr>
        <w:t>10px</w:t>
      </w:r>
      <w:r w:rsidRPr="0065691B">
        <w:rPr>
          <w:rFonts w:ascii="Consolas" w:hAnsi="Consolas" w:cs="Consolas"/>
          <w:color w:val="000000"/>
          <w:szCs w:val="20"/>
          <w:lang w:bidi="he-IL"/>
        </w:rPr>
        <w:t>;</w:t>
      </w: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65691B">
        <w:rPr>
          <w:rFonts w:ascii="Consolas" w:hAnsi="Consolas" w:cs="Consolas"/>
          <w:color w:val="000000"/>
          <w:szCs w:val="20"/>
          <w:lang w:bidi="he-IL"/>
        </w:rPr>
        <w:t xml:space="preserve"> }</w:t>
      </w: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65691B">
        <w:rPr>
          <w:rFonts w:ascii="Consolas" w:hAnsi="Consolas" w:cs="Consolas"/>
          <w:color w:val="000000"/>
          <w:szCs w:val="20"/>
          <w:lang w:bidi="he-IL"/>
        </w:rPr>
        <w:t xml:space="preserve"> </w:t>
      </w: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65691B">
        <w:rPr>
          <w:rFonts w:ascii="Consolas" w:hAnsi="Consolas" w:cs="Consolas"/>
          <w:color w:val="000000"/>
          <w:szCs w:val="20"/>
          <w:lang w:bidi="he-IL"/>
        </w:rPr>
        <w:t xml:space="preserve"> </w:t>
      </w:r>
      <w:r w:rsidRPr="0065691B">
        <w:rPr>
          <w:rFonts w:ascii="Consolas" w:hAnsi="Consolas" w:cs="Consolas"/>
          <w:i/>
          <w:iCs/>
          <w:color w:val="3F7F7F"/>
          <w:szCs w:val="20"/>
          <w:lang w:bidi="he-IL"/>
        </w:rPr>
        <w:t>.</w:t>
      </w:r>
      <w:proofErr w:type="spellStart"/>
      <w:r w:rsidRPr="0065691B">
        <w:rPr>
          <w:rFonts w:ascii="Consolas" w:hAnsi="Consolas" w:cs="Consolas"/>
          <w:i/>
          <w:iCs/>
          <w:color w:val="3F7F7F"/>
          <w:szCs w:val="20"/>
          <w:lang w:bidi="he-IL"/>
        </w:rPr>
        <w:t>phoneDetails</w:t>
      </w:r>
      <w:proofErr w:type="spellEnd"/>
      <w:r w:rsidRPr="0065691B">
        <w:rPr>
          <w:rFonts w:ascii="Consolas" w:hAnsi="Consolas" w:cs="Consolas"/>
          <w:color w:val="000000"/>
          <w:szCs w:val="20"/>
          <w:lang w:bidi="he-IL"/>
        </w:rPr>
        <w:t>{</w:t>
      </w: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65691B">
        <w:rPr>
          <w:rFonts w:ascii="Consolas" w:hAnsi="Consolas" w:cs="Consolas"/>
          <w:szCs w:val="20"/>
          <w:lang w:bidi="he-IL"/>
        </w:rPr>
        <w:t xml:space="preserve"> </w:t>
      </w:r>
      <w:r w:rsidRPr="0065691B">
        <w:rPr>
          <w:rFonts w:ascii="Consolas" w:hAnsi="Consolas" w:cs="Consolas"/>
          <w:szCs w:val="20"/>
          <w:lang w:bidi="he-IL"/>
        </w:rPr>
        <w:tab/>
      </w:r>
      <w:r w:rsidRPr="0065691B">
        <w:rPr>
          <w:rFonts w:ascii="Consolas" w:hAnsi="Consolas" w:cs="Consolas"/>
          <w:color w:val="7F007F"/>
          <w:szCs w:val="20"/>
          <w:lang w:bidi="he-IL"/>
        </w:rPr>
        <w:t>padding-top</w:t>
      </w:r>
      <w:r w:rsidRPr="0065691B">
        <w:rPr>
          <w:rFonts w:ascii="Consolas" w:hAnsi="Consolas" w:cs="Consolas"/>
          <w:color w:val="000000"/>
          <w:szCs w:val="20"/>
          <w:lang w:bidi="he-IL"/>
        </w:rPr>
        <w:t>:</w:t>
      </w:r>
      <w:r w:rsidRPr="0065691B">
        <w:rPr>
          <w:rFonts w:ascii="Consolas" w:hAnsi="Consolas" w:cs="Consolas"/>
          <w:szCs w:val="20"/>
          <w:lang w:bidi="he-IL"/>
        </w:rPr>
        <w:t xml:space="preserve"> </w:t>
      </w:r>
      <w:r w:rsidRPr="0065691B">
        <w:rPr>
          <w:rFonts w:ascii="Consolas" w:hAnsi="Consolas" w:cs="Consolas"/>
          <w:i/>
          <w:iCs/>
          <w:color w:val="2A00E1"/>
          <w:szCs w:val="20"/>
          <w:lang w:bidi="he-IL"/>
        </w:rPr>
        <w:t>10px</w:t>
      </w:r>
      <w:r w:rsidRPr="0065691B">
        <w:rPr>
          <w:rFonts w:ascii="Consolas" w:hAnsi="Consolas" w:cs="Consolas"/>
          <w:color w:val="000000"/>
          <w:szCs w:val="20"/>
          <w:lang w:bidi="he-IL"/>
        </w:rPr>
        <w:t>;</w:t>
      </w: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65691B">
        <w:rPr>
          <w:rFonts w:ascii="Consolas" w:hAnsi="Consolas" w:cs="Consolas"/>
          <w:color w:val="000000"/>
          <w:szCs w:val="20"/>
          <w:lang w:bidi="he-IL"/>
        </w:rPr>
        <w:t xml:space="preserve"> }</w:t>
      </w: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65691B">
        <w:rPr>
          <w:rFonts w:ascii="Consolas" w:hAnsi="Consolas" w:cs="Consolas"/>
          <w:color w:val="000000"/>
          <w:szCs w:val="20"/>
          <w:lang w:bidi="he-IL"/>
        </w:rPr>
        <w:t xml:space="preserve"> </w:t>
      </w: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65691B">
        <w:rPr>
          <w:rFonts w:ascii="Consolas" w:hAnsi="Consolas" w:cs="Consolas"/>
          <w:i/>
          <w:iCs/>
          <w:color w:val="3F7F7F"/>
          <w:szCs w:val="20"/>
          <w:lang w:bidi="he-IL"/>
        </w:rPr>
        <w:t>.details</w:t>
      </w:r>
      <w:r w:rsidRPr="0065691B">
        <w:rPr>
          <w:rFonts w:ascii="Consolas" w:hAnsi="Consolas" w:cs="Consolas"/>
          <w:szCs w:val="20"/>
          <w:lang w:bidi="he-IL"/>
        </w:rPr>
        <w:t xml:space="preserve"> </w:t>
      </w:r>
      <w:r w:rsidRPr="0065691B">
        <w:rPr>
          <w:rFonts w:ascii="Consolas" w:hAnsi="Consolas" w:cs="Consolas"/>
          <w:color w:val="000000"/>
          <w:szCs w:val="20"/>
          <w:lang w:bidi="he-IL"/>
        </w:rPr>
        <w:t>{</w:t>
      </w: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65691B">
        <w:rPr>
          <w:rFonts w:ascii="Consolas" w:hAnsi="Consolas" w:cs="Consolas"/>
          <w:szCs w:val="20"/>
          <w:lang w:bidi="he-IL"/>
        </w:rPr>
        <w:tab/>
      </w:r>
      <w:r w:rsidRPr="0065691B">
        <w:rPr>
          <w:rFonts w:ascii="Consolas" w:hAnsi="Consolas" w:cs="Consolas"/>
          <w:color w:val="7F007F"/>
          <w:szCs w:val="20"/>
          <w:lang w:bidi="he-IL"/>
        </w:rPr>
        <w:t>padding-left</w:t>
      </w:r>
      <w:r w:rsidRPr="0065691B">
        <w:rPr>
          <w:rFonts w:ascii="Consolas" w:hAnsi="Consolas" w:cs="Consolas"/>
          <w:color w:val="000000"/>
          <w:szCs w:val="20"/>
          <w:lang w:bidi="he-IL"/>
        </w:rPr>
        <w:t>:</w:t>
      </w:r>
      <w:r w:rsidRPr="0065691B">
        <w:rPr>
          <w:rFonts w:ascii="Consolas" w:hAnsi="Consolas" w:cs="Consolas"/>
          <w:szCs w:val="20"/>
          <w:lang w:bidi="he-IL"/>
        </w:rPr>
        <w:t xml:space="preserve"> </w:t>
      </w:r>
      <w:r w:rsidRPr="0065691B">
        <w:rPr>
          <w:rFonts w:ascii="Consolas" w:hAnsi="Consolas" w:cs="Consolas"/>
          <w:i/>
          <w:iCs/>
          <w:color w:val="2A00E1"/>
          <w:szCs w:val="20"/>
          <w:lang w:bidi="he-IL"/>
        </w:rPr>
        <w:t>15px</w:t>
      </w:r>
      <w:r w:rsidRPr="0065691B">
        <w:rPr>
          <w:rFonts w:ascii="Consolas" w:hAnsi="Consolas" w:cs="Consolas"/>
          <w:color w:val="000000"/>
          <w:szCs w:val="20"/>
          <w:lang w:bidi="he-IL"/>
        </w:rPr>
        <w:t>;</w:t>
      </w: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65691B">
        <w:rPr>
          <w:rFonts w:ascii="Consolas" w:hAnsi="Consolas" w:cs="Consolas"/>
          <w:color w:val="000000"/>
          <w:szCs w:val="20"/>
          <w:lang w:bidi="he-IL"/>
        </w:rPr>
        <w:tab/>
      </w:r>
      <w:r w:rsidRPr="0065691B">
        <w:rPr>
          <w:rFonts w:ascii="Consolas" w:hAnsi="Consolas" w:cs="Consolas"/>
          <w:color w:val="7F007F"/>
          <w:szCs w:val="20"/>
          <w:lang w:bidi="he-IL"/>
        </w:rPr>
        <w:t>padding-bottom</w:t>
      </w:r>
      <w:r w:rsidRPr="0065691B">
        <w:rPr>
          <w:rFonts w:ascii="Consolas" w:hAnsi="Consolas" w:cs="Consolas"/>
          <w:color w:val="000000"/>
          <w:szCs w:val="20"/>
          <w:lang w:bidi="he-IL"/>
        </w:rPr>
        <w:t>:</w:t>
      </w:r>
      <w:r w:rsidRPr="0065691B">
        <w:rPr>
          <w:rFonts w:ascii="Consolas" w:hAnsi="Consolas" w:cs="Consolas"/>
          <w:szCs w:val="20"/>
          <w:lang w:bidi="he-IL"/>
        </w:rPr>
        <w:t xml:space="preserve"> </w:t>
      </w:r>
      <w:r w:rsidRPr="0065691B">
        <w:rPr>
          <w:rFonts w:ascii="Consolas" w:hAnsi="Consolas" w:cs="Consolas"/>
          <w:i/>
          <w:iCs/>
          <w:color w:val="2A00E1"/>
          <w:szCs w:val="20"/>
          <w:lang w:bidi="he-IL"/>
        </w:rPr>
        <w:t>25px</w:t>
      </w:r>
      <w:r w:rsidRPr="0065691B">
        <w:rPr>
          <w:rFonts w:ascii="Consolas" w:hAnsi="Consolas" w:cs="Consolas"/>
          <w:color w:val="000000"/>
          <w:szCs w:val="20"/>
          <w:lang w:bidi="he-IL"/>
        </w:rPr>
        <w:t>;</w:t>
      </w: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65691B">
        <w:rPr>
          <w:rFonts w:ascii="Consolas" w:hAnsi="Consolas" w:cs="Consolas"/>
          <w:color w:val="000000"/>
          <w:szCs w:val="20"/>
          <w:lang w:bidi="he-IL"/>
        </w:rPr>
        <w:t>}</w:t>
      </w: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65691B">
        <w:rPr>
          <w:rFonts w:ascii="Consolas" w:hAnsi="Consolas" w:cs="Consolas"/>
          <w:i/>
          <w:iCs/>
          <w:color w:val="3F7F7F"/>
          <w:szCs w:val="20"/>
          <w:lang w:bidi="he-IL"/>
        </w:rPr>
        <w:t>.</w:t>
      </w:r>
      <w:proofErr w:type="spellStart"/>
      <w:r w:rsidRPr="0065691B">
        <w:rPr>
          <w:rFonts w:ascii="Consolas" w:hAnsi="Consolas" w:cs="Consolas"/>
          <w:i/>
          <w:iCs/>
          <w:color w:val="3F7F7F"/>
          <w:szCs w:val="20"/>
          <w:lang w:bidi="he-IL"/>
        </w:rPr>
        <w:t>contactDetails</w:t>
      </w:r>
      <w:proofErr w:type="spellEnd"/>
      <w:r w:rsidRPr="0065691B">
        <w:rPr>
          <w:rFonts w:ascii="Consolas" w:hAnsi="Consolas" w:cs="Consolas"/>
          <w:color w:val="3F7F7F"/>
          <w:szCs w:val="20"/>
          <w:lang w:bidi="he-IL"/>
        </w:rPr>
        <w:t xml:space="preserve"> </w:t>
      </w:r>
      <w:r w:rsidRPr="0065691B">
        <w:rPr>
          <w:rFonts w:ascii="Consolas" w:hAnsi="Consolas" w:cs="Consolas"/>
          <w:b/>
          <w:bCs/>
          <w:color w:val="3F7F7F"/>
          <w:szCs w:val="20"/>
          <w:lang w:bidi="he-IL"/>
        </w:rPr>
        <w:t>strong</w:t>
      </w:r>
      <w:r w:rsidRPr="0065691B">
        <w:rPr>
          <w:rFonts w:ascii="Consolas" w:hAnsi="Consolas" w:cs="Consolas"/>
          <w:color w:val="3F7F7F"/>
          <w:szCs w:val="20"/>
          <w:lang w:bidi="he-IL"/>
        </w:rPr>
        <w:t xml:space="preserve"> </w:t>
      </w:r>
      <w:r w:rsidRPr="0065691B">
        <w:rPr>
          <w:rFonts w:ascii="Consolas" w:hAnsi="Consolas" w:cs="Consolas"/>
          <w:b/>
          <w:bCs/>
          <w:color w:val="3F7F7F"/>
          <w:szCs w:val="20"/>
          <w:lang w:bidi="he-IL"/>
        </w:rPr>
        <w:t>a</w:t>
      </w:r>
      <w:r w:rsidRPr="0065691B">
        <w:rPr>
          <w:rFonts w:ascii="Consolas" w:hAnsi="Consolas" w:cs="Consolas"/>
          <w:szCs w:val="20"/>
          <w:lang w:bidi="he-IL"/>
        </w:rPr>
        <w:t xml:space="preserve"> </w:t>
      </w:r>
      <w:r w:rsidRPr="0065691B">
        <w:rPr>
          <w:rFonts w:ascii="Consolas" w:hAnsi="Consolas" w:cs="Consolas"/>
          <w:color w:val="000000"/>
          <w:szCs w:val="20"/>
          <w:lang w:bidi="he-IL"/>
        </w:rPr>
        <w:t>{</w:t>
      </w: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65691B">
        <w:rPr>
          <w:rFonts w:ascii="Consolas" w:hAnsi="Consolas" w:cs="Consolas"/>
          <w:szCs w:val="20"/>
          <w:lang w:bidi="he-IL"/>
        </w:rPr>
        <w:tab/>
      </w:r>
      <w:r w:rsidRPr="0065691B">
        <w:rPr>
          <w:rFonts w:ascii="Consolas" w:hAnsi="Consolas" w:cs="Consolas"/>
          <w:color w:val="7F007F"/>
          <w:szCs w:val="20"/>
          <w:lang w:bidi="he-IL"/>
        </w:rPr>
        <w:t>text-decoration</w:t>
      </w:r>
      <w:r w:rsidRPr="0065691B">
        <w:rPr>
          <w:rFonts w:ascii="Consolas" w:hAnsi="Consolas" w:cs="Consolas"/>
          <w:color w:val="000000"/>
          <w:szCs w:val="20"/>
          <w:lang w:bidi="he-IL"/>
        </w:rPr>
        <w:t>:</w:t>
      </w:r>
      <w:r w:rsidRPr="0065691B">
        <w:rPr>
          <w:rFonts w:ascii="Consolas" w:hAnsi="Consolas" w:cs="Consolas"/>
          <w:szCs w:val="20"/>
          <w:lang w:bidi="he-IL"/>
        </w:rPr>
        <w:t xml:space="preserve"> </w:t>
      </w:r>
      <w:r w:rsidRPr="0065691B">
        <w:rPr>
          <w:rFonts w:ascii="Consolas" w:hAnsi="Consolas" w:cs="Consolas"/>
          <w:i/>
          <w:iCs/>
          <w:color w:val="2A00E1"/>
          <w:szCs w:val="20"/>
          <w:lang w:bidi="he-IL"/>
        </w:rPr>
        <w:t>none</w:t>
      </w:r>
      <w:r w:rsidRPr="0065691B">
        <w:rPr>
          <w:rFonts w:ascii="Consolas" w:hAnsi="Consolas" w:cs="Consolas"/>
          <w:color w:val="000000"/>
          <w:szCs w:val="20"/>
          <w:lang w:bidi="he-IL"/>
        </w:rPr>
        <w:t>;</w:t>
      </w: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65691B">
        <w:rPr>
          <w:rFonts w:ascii="Consolas" w:hAnsi="Consolas" w:cs="Consolas"/>
          <w:color w:val="000000"/>
          <w:szCs w:val="20"/>
          <w:lang w:bidi="he-IL"/>
        </w:rPr>
        <w:t>}</w:t>
      </w: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65691B">
        <w:rPr>
          <w:rFonts w:ascii="Consolas" w:hAnsi="Consolas" w:cs="Consolas"/>
          <w:i/>
          <w:iCs/>
          <w:color w:val="3F7F7F"/>
          <w:szCs w:val="20"/>
          <w:lang w:bidi="he-IL"/>
        </w:rPr>
        <w:t>.space</w:t>
      </w:r>
      <w:r w:rsidRPr="0065691B">
        <w:rPr>
          <w:rFonts w:ascii="Consolas" w:hAnsi="Consolas" w:cs="Consolas"/>
          <w:color w:val="000000"/>
          <w:szCs w:val="20"/>
          <w:lang w:bidi="he-IL"/>
        </w:rPr>
        <w:t>{</w:t>
      </w: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65691B">
        <w:rPr>
          <w:rFonts w:ascii="Consolas" w:hAnsi="Consolas" w:cs="Consolas"/>
          <w:szCs w:val="20"/>
          <w:lang w:bidi="he-IL"/>
        </w:rPr>
        <w:tab/>
      </w:r>
      <w:r w:rsidRPr="0065691B">
        <w:rPr>
          <w:rFonts w:ascii="Consolas" w:hAnsi="Consolas" w:cs="Consolas"/>
          <w:color w:val="7F007F"/>
          <w:szCs w:val="20"/>
          <w:lang w:bidi="he-IL"/>
        </w:rPr>
        <w:t>padding-left</w:t>
      </w:r>
      <w:r w:rsidRPr="0065691B">
        <w:rPr>
          <w:rFonts w:ascii="Consolas" w:hAnsi="Consolas" w:cs="Consolas"/>
          <w:color w:val="000000"/>
          <w:szCs w:val="20"/>
          <w:lang w:bidi="he-IL"/>
        </w:rPr>
        <w:t>:</w:t>
      </w:r>
      <w:r w:rsidRPr="0065691B">
        <w:rPr>
          <w:rFonts w:ascii="Consolas" w:hAnsi="Consolas" w:cs="Consolas"/>
          <w:szCs w:val="20"/>
          <w:lang w:bidi="he-IL"/>
        </w:rPr>
        <w:t xml:space="preserve"> </w:t>
      </w:r>
      <w:r w:rsidRPr="0065691B">
        <w:rPr>
          <w:rFonts w:ascii="Consolas" w:hAnsi="Consolas" w:cs="Consolas"/>
          <w:i/>
          <w:iCs/>
          <w:color w:val="2A00E1"/>
          <w:szCs w:val="20"/>
          <w:lang w:bidi="he-IL"/>
        </w:rPr>
        <w:t>25px</w:t>
      </w:r>
      <w:r w:rsidRPr="0065691B">
        <w:rPr>
          <w:rFonts w:ascii="Consolas" w:hAnsi="Consolas" w:cs="Consolas"/>
          <w:color w:val="000000"/>
          <w:szCs w:val="20"/>
          <w:lang w:bidi="he-IL"/>
        </w:rPr>
        <w:t>;</w:t>
      </w: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65691B">
        <w:rPr>
          <w:rFonts w:ascii="Consolas" w:hAnsi="Consolas" w:cs="Consolas"/>
          <w:color w:val="000000"/>
          <w:szCs w:val="20"/>
          <w:lang w:bidi="he-IL"/>
        </w:rPr>
        <w:t>}</w:t>
      </w: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65691B">
        <w:rPr>
          <w:rFonts w:ascii="Consolas" w:hAnsi="Consolas" w:cs="Consolas"/>
          <w:color w:val="000000"/>
          <w:szCs w:val="20"/>
          <w:lang w:bidi="he-IL"/>
        </w:rPr>
        <w:t xml:space="preserve"> </w:t>
      </w: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65691B">
        <w:rPr>
          <w:rFonts w:ascii="Consolas" w:hAnsi="Consolas" w:cs="Consolas"/>
          <w:color w:val="000000"/>
          <w:szCs w:val="20"/>
          <w:lang w:bidi="he-IL"/>
        </w:rPr>
        <w:t xml:space="preserve"> </w:t>
      </w:r>
      <w:r w:rsidRPr="0065691B">
        <w:rPr>
          <w:rFonts w:ascii="Consolas" w:hAnsi="Consolas" w:cs="Consolas"/>
          <w:i/>
          <w:iCs/>
          <w:color w:val="3F7F7F"/>
          <w:szCs w:val="20"/>
          <w:lang w:bidi="he-IL"/>
        </w:rPr>
        <w:t>.phone</w:t>
      </w:r>
      <w:r w:rsidRPr="0065691B">
        <w:rPr>
          <w:rFonts w:ascii="Consolas" w:hAnsi="Consolas" w:cs="Consolas"/>
          <w:szCs w:val="20"/>
          <w:lang w:bidi="he-IL"/>
        </w:rPr>
        <w:t xml:space="preserve"> </w:t>
      </w:r>
      <w:r w:rsidRPr="0065691B">
        <w:rPr>
          <w:rFonts w:ascii="Consolas" w:hAnsi="Consolas" w:cs="Consolas"/>
          <w:color w:val="000000"/>
          <w:szCs w:val="20"/>
          <w:lang w:bidi="he-IL"/>
        </w:rPr>
        <w:t>{</w:t>
      </w: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65691B">
        <w:rPr>
          <w:rFonts w:ascii="Consolas" w:hAnsi="Consolas" w:cs="Consolas"/>
          <w:szCs w:val="20"/>
          <w:lang w:bidi="he-IL"/>
        </w:rPr>
        <w:t xml:space="preserve"> </w:t>
      </w:r>
      <w:r w:rsidRPr="0065691B">
        <w:rPr>
          <w:rFonts w:ascii="Consolas" w:hAnsi="Consolas" w:cs="Consolas"/>
          <w:szCs w:val="20"/>
          <w:lang w:bidi="he-IL"/>
        </w:rPr>
        <w:tab/>
      </w:r>
      <w:r w:rsidRPr="0065691B">
        <w:rPr>
          <w:rFonts w:ascii="Consolas" w:hAnsi="Consolas" w:cs="Consolas"/>
          <w:color w:val="7F007F"/>
          <w:szCs w:val="20"/>
          <w:lang w:bidi="he-IL"/>
        </w:rPr>
        <w:t>margin-right</w:t>
      </w:r>
      <w:r w:rsidRPr="0065691B">
        <w:rPr>
          <w:rFonts w:ascii="Consolas" w:hAnsi="Consolas" w:cs="Consolas"/>
          <w:color w:val="000000"/>
          <w:szCs w:val="20"/>
          <w:lang w:bidi="he-IL"/>
        </w:rPr>
        <w:t>:</w:t>
      </w:r>
      <w:r w:rsidRPr="0065691B">
        <w:rPr>
          <w:rFonts w:ascii="Consolas" w:hAnsi="Consolas" w:cs="Consolas"/>
          <w:szCs w:val="20"/>
          <w:lang w:bidi="he-IL"/>
        </w:rPr>
        <w:t xml:space="preserve"> </w:t>
      </w:r>
      <w:r w:rsidRPr="0065691B">
        <w:rPr>
          <w:rFonts w:ascii="Consolas" w:hAnsi="Consolas" w:cs="Consolas"/>
          <w:i/>
          <w:iCs/>
          <w:color w:val="2A00E1"/>
          <w:szCs w:val="20"/>
          <w:lang w:bidi="he-IL"/>
        </w:rPr>
        <w:t>5px</w:t>
      </w:r>
      <w:r w:rsidRPr="0065691B">
        <w:rPr>
          <w:rFonts w:ascii="Consolas" w:hAnsi="Consolas" w:cs="Consolas"/>
          <w:color w:val="000000"/>
          <w:szCs w:val="20"/>
          <w:lang w:bidi="he-IL"/>
        </w:rPr>
        <w:t>;</w:t>
      </w: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65691B">
        <w:rPr>
          <w:rFonts w:ascii="Consolas" w:hAnsi="Consolas" w:cs="Consolas"/>
          <w:color w:val="000000"/>
          <w:szCs w:val="20"/>
          <w:lang w:bidi="he-IL"/>
        </w:rPr>
        <w:t xml:space="preserve"> </w:t>
      </w:r>
      <w:r w:rsidRPr="0065691B">
        <w:rPr>
          <w:rFonts w:ascii="Consolas" w:hAnsi="Consolas" w:cs="Consolas"/>
          <w:color w:val="000000"/>
          <w:szCs w:val="20"/>
          <w:lang w:bidi="he-IL"/>
        </w:rPr>
        <w:tab/>
      </w:r>
      <w:r w:rsidRPr="0065691B">
        <w:rPr>
          <w:rFonts w:ascii="Consolas" w:hAnsi="Consolas" w:cs="Consolas"/>
          <w:color w:val="7F007F"/>
          <w:szCs w:val="20"/>
          <w:lang w:bidi="he-IL"/>
        </w:rPr>
        <w:t>vertical-align</w:t>
      </w:r>
      <w:r w:rsidRPr="0065691B">
        <w:rPr>
          <w:rFonts w:ascii="Consolas" w:hAnsi="Consolas" w:cs="Consolas"/>
          <w:color w:val="000000"/>
          <w:szCs w:val="20"/>
          <w:lang w:bidi="he-IL"/>
        </w:rPr>
        <w:t>:</w:t>
      </w:r>
      <w:r w:rsidRPr="0065691B">
        <w:rPr>
          <w:rFonts w:ascii="Consolas" w:hAnsi="Consolas" w:cs="Consolas"/>
          <w:szCs w:val="20"/>
          <w:lang w:bidi="he-IL"/>
        </w:rPr>
        <w:t xml:space="preserve"> </w:t>
      </w:r>
      <w:r w:rsidRPr="0065691B">
        <w:rPr>
          <w:rFonts w:ascii="Consolas" w:hAnsi="Consolas" w:cs="Consolas"/>
          <w:i/>
          <w:iCs/>
          <w:color w:val="2A00E1"/>
          <w:szCs w:val="20"/>
          <w:lang w:bidi="he-IL"/>
        </w:rPr>
        <w:t>middle</w:t>
      </w:r>
      <w:r w:rsidRPr="0065691B">
        <w:rPr>
          <w:rFonts w:ascii="Consolas" w:hAnsi="Consolas" w:cs="Consolas"/>
          <w:color w:val="000000"/>
          <w:szCs w:val="20"/>
          <w:lang w:bidi="he-IL"/>
        </w:rPr>
        <w:t>;</w:t>
      </w: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65691B">
        <w:rPr>
          <w:rFonts w:ascii="Consolas" w:hAnsi="Consolas" w:cs="Consolas"/>
          <w:color w:val="000000"/>
          <w:szCs w:val="20"/>
          <w:lang w:bidi="he-IL"/>
        </w:rPr>
        <w:t xml:space="preserve"> </w:t>
      </w:r>
      <w:r w:rsidRPr="0065691B">
        <w:rPr>
          <w:rFonts w:ascii="Consolas" w:hAnsi="Consolas" w:cs="Consolas"/>
          <w:color w:val="000000"/>
          <w:szCs w:val="20"/>
          <w:lang w:bidi="he-IL"/>
        </w:rPr>
        <w:tab/>
      </w:r>
      <w:r w:rsidRPr="0065691B">
        <w:rPr>
          <w:rFonts w:ascii="Consolas" w:hAnsi="Consolas" w:cs="Consolas"/>
          <w:color w:val="7F007F"/>
          <w:szCs w:val="20"/>
          <w:lang w:bidi="he-IL"/>
        </w:rPr>
        <w:t>border</w:t>
      </w:r>
      <w:r w:rsidRPr="0065691B">
        <w:rPr>
          <w:rFonts w:ascii="Consolas" w:hAnsi="Consolas" w:cs="Consolas"/>
          <w:color w:val="000000"/>
          <w:szCs w:val="20"/>
          <w:lang w:bidi="he-IL"/>
        </w:rPr>
        <w:t>:</w:t>
      </w:r>
      <w:r w:rsidRPr="0065691B">
        <w:rPr>
          <w:rFonts w:ascii="Consolas" w:hAnsi="Consolas" w:cs="Consolas"/>
          <w:szCs w:val="20"/>
          <w:lang w:bidi="he-IL"/>
        </w:rPr>
        <w:t xml:space="preserve"> </w:t>
      </w:r>
      <w:r w:rsidRPr="0065691B">
        <w:rPr>
          <w:rFonts w:ascii="Consolas" w:hAnsi="Consolas" w:cs="Consolas"/>
          <w:i/>
          <w:iCs/>
          <w:color w:val="2A00E1"/>
          <w:szCs w:val="20"/>
          <w:lang w:bidi="he-IL"/>
        </w:rPr>
        <w:t>0</w:t>
      </w:r>
      <w:r w:rsidRPr="0065691B">
        <w:rPr>
          <w:rFonts w:ascii="Consolas" w:hAnsi="Consolas" w:cs="Consolas"/>
          <w:color w:val="000000"/>
          <w:szCs w:val="20"/>
          <w:lang w:bidi="he-IL"/>
        </w:rPr>
        <w:t>;</w:t>
      </w: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65691B">
        <w:rPr>
          <w:rFonts w:ascii="Consolas" w:hAnsi="Consolas" w:cs="Consolas"/>
          <w:color w:val="000000"/>
          <w:szCs w:val="20"/>
          <w:lang w:bidi="he-IL"/>
        </w:rPr>
        <w:t xml:space="preserve"> </w:t>
      </w:r>
      <w:r w:rsidRPr="0065691B">
        <w:rPr>
          <w:rFonts w:ascii="Consolas" w:hAnsi="Consolas" w:cs="Consolas"/>
          <w:color w:val="000000"/>
          <w:szCs w:val="20"/>
          <w:lang w:bidi="he-IL"/>
        </w:rPr>
        <w:tab/>
      </w:r>
      <w:r w:rsidRPr="0065691B">
        <w:rPr>
          <w:rFonts w:ascii="Consolas" w:hAnsi="Consolas" w:cs="Consolas"/>
          <w:color w:val="7F007F"/>
          <w:szCs w:val="20"/>
          <w:lang w:bidi="he-IL"/>
        </w:rPr>
        <w:t>width</w:t>
      </w:r>
      <w:r w:rsidRPr="0065691B">
        <w:rPr>
          <w:rFonts w:ascii="Consolas" w:hAnsi="Consolas" w:cs="Consolas"/>
          <w:color w:val="000000"/>
          <w:szCs w:val="20"/>
          <w:lang w:bidi="he-IL"/>
        </w:rPr>
        <w:t>:</w:t>
      </w:r>
      <w:r w:rsidRPr="0065691B">
        <w:rPr>
          <w:rFonts w:ascii="Consolas" w:hAnsi="Consolas" w:cs="Consolas"/>
          <w:szCs w:val="20"/>
          <w:lang w:bidi="he-IL"/>
        </w:rPr>
        <w:t xml:space="preserve"> </w:t>
      </w:r>
      <w:r w:rsidRPr="0065691B">
        <w:rPr>
          <w:rFonts w:ascii="Consolas" w:hAnsi="Consolas" w:cs="Consolas"/>
          <w:i/>
          <w:iCs/>
          <w:color w:val="2A00E1"/>
          <w:szCs w:val="20"/>
          <w:lang w:bidi="he-IL"/>
        </w:rPr>
        <w:t>15px</w:t>
      </w:r>
      <w:r w:rsidRPr="0065691B">
        <w:rPr>
          <w:rFonts w:ascii="Consolas" w:hAnsi="Consolas" w:cs="Consolas"/>
          <w:color w:val="000000"/>
          <w:szCs w:val="20"/>
          <w:lang w:bidi="he-IL"/>
        </w:rPr>
        <w:t>;</w:t>
      </w: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65691B">
        <w:rPr>
          <w:rFonts w:ascii="Consolas" w:hAnsi="Consolas" w:cs="Consolas"/>
          <w:color w:val="000000"/>
          <w:szCs w:val="20"/>
          <w:lang w:bidi="he-IL"/>
        </w:rPr>
        <w:t xml:space="preserve"> </w:t>
      </w:r>
      <w:r w:rsidRPr="0065691B">
        <w:rPr>
          <w:rFonts w:ascii="Consolas" w:hAnsi="Consolas" w:cs="Consolas"/>
          <w:color w:val="000000"/>
          <w:szCs w:val="20"/>
          <w:lang w:bidi="he-IL"/>
        </w:rPr>
        <w:tab/>
      </w:r>
      <w:r w:rsidRPr="0065691B">
        <w:rPr>
          <w:rFonts w:ascii="Consolas" w:hAnsi="Consolas" w:cs="Consolas"/>
          <w:color w:val="7F007F"/>
          <w:szCs w:val="20"/>
          <w:lang w:bidi="he-IL"/>
        </w:rPr>
        <w:t>height</w:t>
      </w:r>
      <w:r w:rsidRPr="0065691B">
        <w:rPr>
          <w:rFonts w:ascii="Consolas" w:hAnsi="Consolas" w:cs="Consolas"/>
          <w:color w:val="000000"/>
          <w:szCs w:val="20"/>
          <w:lang w:bidi="he-IL"/>
        </w:rPr>
        <w:t>:</w:t>
      </w:r>
      <w:r w:rsidRPr="0065691B">
        <w:rPr>
          <w:rFonts w:ascii="Consolas" w:hAnsi="Consolas" w:cs="Consolas"/>
          <w:szCs w:val="20"/>
          <w:lang w:bidi="he-IL"/>
        </w:rPr>
        <w:t xml:space="preserve"> </w:t>
      </w:r>
      <w:r w:rsidRPr="0065691B">
        <w:rPr>
          <w:rFonts w:ascii="Consolas" w:hAnsi="Consolas" w:cs="Consolas"/>
          <w:i/>
          <w:iCs/>
          <w:color w:val="2A00E1"/>
          <w:szCs w:val="20"/>
          <w:lang w:bidi="he-IL"/>
        </w:rPr>
        <w:t>15px</w:t>
      </w:r>
      <w:r w:rsidRPr="0065691B">
        <w:rPr>
          <w:rFonts w:ascii="Consolas" w:hAnsi="Consolas" w:cs="Consolas"/>
          <w:color w:val="000000"/>
          <w:szCs w:val="20"/>
          <w:lang w:bidi="he-IL"/>
        </w:rPr>
        <w:t>;</w:t>
      </w: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65691B">
        <w:rPr>
          <w:rFonts w:ascii="Consolas" w:hAnsi="Consolas" w:cs="Consolas"/>
          <w:color w:val="000000"/>
          <w:szCs w:val="20"/>
          <w:lang w:bidi="he-IL"/>
        </w:rPr>
        <w:t xml:space="preserve"> }</w:t>
      </w: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65691B">
        <w:rPr>
          <w:rFonts w:ascii="Consolas" w:hAnsi="Consolas" w:cs="Consolas"/>
          <w:color w:val="000000"/>
          <w:szCs w:val="20"/>
          <w:lang w:bidi="he-IL"/>
        </w:rPr>
        <w:t xml:space="preserve"> </w:t>
      </w: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65691B">
        <w:rPr>
          <w:rFonts w:ascii="Consolas" w:hAnsi="Consolas" w:cs="Consolas"/>
          <w:color w:val="000000"/>
          <w:szCs w:val="20"/>
          <w:lang w:bidi="he-IL"/>
        </w:rPr>
        <w:t xml:space="preserve">  </w:t>
      </w:r>
      <w:r w:rsidRPr="0065691B">
        <w:rPr>
          <w:rFonts w:ascii="Consolas" w:hAnsi="Consolas" w:cs="Consolas"/>
          <w:i/>
          <w:iCs/>
          <w:color w:val="3F7F7F"/>
          <w:szCs w:val="20"/>
          <w:lang w:bidi="he-IL"/>
        </w:rPr>
        <w:t>.home</w:t>
      </w:r>
      <w:r w:rsidRPr="0065691B">
        <w:rPr>
          <w:rFonts w:ascii="Consolas" w:hAnsi="Consolas" w:cs="Consolas"/>
          <w:szCs w:val="20"/>
          <w:lang w:bidi="he-IL"/>
        </w:rPr>
        <w:t xml:space="preserve"> </w:t>
      </w:r>
      <w:r w:rsidRPr="0065691B">
        <w:rPr>
          <w:rFonts w:ascii="Consolas" w:hAnsi="Consolas" w:cs="Consolas"/>
          <w:color w:val="000000"/>
          <w:szCs w:val="20"/>
          <w:lang w:bidi="he-IL"/>
        </w:rPr>
        <w:t xml:space="preserve">{ </w:t>
      </w:r>
      <w:r w:rsidRPr="0065691B">
        <w:rPr>
          <w:rFonts w:ascii="Consolas" w:hAnsi="Consolas" w:cs="Consolas"/>
          <w:szCs w:val="20"/>
          <w:lang w:bidi="he-IL"/>
        </w:rPr>
        <w:t xml:space="preserve"> </w:t>
      </w: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65691B">
        <w:rPr>
          <w:rFonts w:ascii="Consolas" w:hAnsi="Consolas" w:cs="Consolas"/>
          <w:szCs w:val="20"/>
          <w:lang w:bidi="he-IL"/>
        </w:rPr>
        <w:t xml:space="preserve"> </w:t>
      </w:r>
      <w:r w:rsidRPr="0065691B">
        <w:rPr>
          <w:rFonts w:ascii="Consolas" w:hAnsi="Consolas" w:cs="Consolas"/>
          <w:szCs w:val="20"/>
          <w:lang w:bidi="he-IL"/>
        </w:rPr>
        <w:tab/>
      </w:r>
      <w:r w:rsidRPr="0065691B">
        <w:rPr>
          <w:rFonts w:ascii="Consolas" w:hAnsi="Consolas" w:cs="Consolas"/>
          <w:color w:val="7F007F"/>
          <w:szCs w:val="20"/>
          <w:lang w:bidi="he-IL"/>
        </w:rPr>
        <w:t>margin-right</w:t>
      </w:r>
      <w:r w:rsidRPr="0065691B">
        <w:rPr>
          <w:rFonts w:ascii="Consolas" w:hAnsi="Consolas" w:cs="Consolas"/>
          <w:color w:val="000000"/>
          <w:szCs w:val="20"/>
          <w:lang w:bidi="he-IL"/>
        </w:rPr>
        <w:t>:</w:t>
      </w:r>
      <w:r w:rsidRPr="0065691B">
        <w:rPr>
          <w:rFonts w:ascii="Consolas" w:hAnsi="Consolas" w:cs="Consolas"/>
          <w:szCs w:val="20"/>
          <w:lang w:bidi="he-IL"/>
        </w:rPr>
        <w:t xml:space="preserve"> </w:t>
      </w:r>
      <w:r w:rsidRPr="0065691B">
        <w:rPr>
          <w:rFonts w:ascii="Consolas" w:hAnsi="Consolas" w:cs="Consolas"/>
          <w:i/>
          <w:iCs/>
          <w:color w:val="2A00E1"/>
          <w:szCs w:val="20"/>
          <w:lang w:bidi="he-IL"/>
        </w:rPr>
        <w:t>5px</w:t>
      </w:r>
      <w:r w:rsidRPr="0065691B">
        <w:rPr>
          <w:rFonts w:ascii="Consolas" w:hAnsi="Consolas" w:cs="Consolas"/>
          <w:color w:val="000000"/>
          <w:szCs w:val="20"/>
          <w:lang w:bidi="he-IL"/>
        </w:rPr>
        <w:t>;</w:t>
      </w: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65691B">
        <w:rPr>
          <w:rFonts w:ascii="Consolas" w:hAnsi="Consolas" w:cs="Consolas"/>
          <w:color w:val="000000"/>
          <w:szCs w:val="20"/>
          <w:lang w:bidi="he-IL"/>
        </w:rPr>
        <w:t xml:space="preserve"> </w:t>
      </w:r>
      <w:r w:rsidRPr="0065691B">
        <w:rPr>
          <w:rFonts w:ascii="Consolas" w:hAnsi="Consolas" w:cs="Consolas"/>
          <w:color w:val="000000"/>
          <w:szCs w:val="20"/>
          <w:lang w:bidi="he-IL"/>
        </w:rPr>
        <w:tab/>
      </w:r>
      <w:r w:rsidRPr="0065691B">
        <w:rPr>
          <w:rFonts w:ascii="Consolas" w:hAnsi="Consolas" w:cs="Consolas"/>
          <w:color w:val="7F007F"/>
          <w:szCs w:val="20"/>
          <w:lang w:bidi="he-IL"/>
        </w:rPr>
        <w:t>vertical-align</w:t>
      </w:r>
      <w:r w:rsidRPr="0065691B">
        <w:rPr>
          <w:rFonts w:ascii="Consolas" w:hAnsi="Consolas" w:cs="Consolas"/>
          <w:color w:val="000000"/>
          <w:szCs w:val="20"/>
          <w:lang w:bidi="he-IL"/>
        </w:rPr>
        <w:t>:</w:t>
      </w:r>
      <w:r w:rsidRPr="0065691B">
        <w:rPr>
          <w:rFonts w:ascii="Consolas" w:hAnsi="Consolas" w:cs="Consolas"/>
          <w:szCs w:val="20"/>
          <w:lang w:bidi="he-IL"/>
        </w:rPr>
        <w:t xml:space="preserve"> </w:t>
      </w:r>
      <w:r w:rsidRPr="0065691B">
        <w:rPr>
          <w:rFonts w:ascii="Consolas" w:hAnsi="Consolas" w:cs="Consolas"/>
          <w:i/>
          <w:iCs/>
          <w:color w:val="2A00E1"/>
          <w:szCs w:val="20"/>
          <w:lang w:bidi="he-IL"/>
        </w:rPr>
        <w:t>middle</w:t>
      </w:r>
      <w:r w:rsidRPr="0065691B">
        <w:rPr>
          <w:rFonts w:ascii="Consolas" w:hAnsi="Consolas" w:cs="Consolas"/>
          <w:color w:val="000000"/>
          <w:szCs w:val="20"/>
          <w:lang w:bidi="he-IL"/>
        </w:rPr>
        <w:t>;</w:t>
      </w: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65691B">
        <w:rPr>
          <w:rFonts w:ascii="Consolas" w:hAnsi="Consolas" w:cs="Consolas"/>
          <w:color w:val="000000"/>
          <w:szCs w:val="20"/>
          <w:lang w:bidi="he-IL"/>
        </w:rPr>
        <w:lastRenderedPageBreak/>
        <w:t xml:space="preserve"> </w:t>
      </w:r>
      <w:r w:rsidRPr="0065691B">
        <w:rPr>
          <w:rFonts w:ascii="Consolas" w:hAnsi="Consolas" w:cs="Consolas"/>
          <w:color w:val="000000"/>
          <w:szCs w:val="20"/>
          <w:lang w:bidi="he-IL"/>
        </w:rPr>
        <w:tab/>
      </w:r>
      <w:r w:rsidRPr="0065691B">
        <w:rPr>
          <w:rFonts w:ascii="Consolas" w:hAnsi="Consolas" w:cs="Consolas"/>
          <w:color w:val="7F007F"/>
          <w:szCs w:val="20"/>
          <w:lang w:bidi="he-IL"/>
        </w:rPr>
        <w:t>border</w:t>
      </w:r>
      <w:r w:rsidRPr="0065691B">
        <w:rPr>
          <w:rFonts w:ascii="Consolas" w:hAnsi="Consolas" w:cs="Consolas"/>
          <w:color w:val="000000"/>
          <w:szCs w:val="20"/>
          <w:lang w:bidi="he-IL"/>
        </w:rPr>
        <w:t>:</w:t>
      </w:r>
      <w:r w:rsidRPr="0065691B">
        <w:rPr>
          <w:rFonts w:ascii="Consolas" w:hAnsi="Consolas" w:cs="Consolas"/>
          <w:szCs w:val="20"/>
          <w:lang w:bidi="he-IL"/>
        </w:rPr>
        <w:t xml:space="preserve"> </w:t>
      </w:r>
      <w:r w:rsidRPr="0065691B">
        <w:rPr>
          <w:rFonts w:ascii="Consolas" w:hAnsi="Consolas" w:cs="Consolas"/>
          <w:i/>
          <w:iCs/>
          <w:color w:val="2A00E1"/>
          <w:szCs w:val="20"/>
          <w:lang w:bidi="he-IL"/>
        </w:rPr>
        <w:t>0</w:t>
      </w:r>
      <w:r w:rsidRPr="0065691B">
        <w:rPr>
          <w:rFonts w:ascii="Consolas" w:hAnsi="Consolas" w:cs="Consolas"/>
          <w:color w:val="000000"/>
          <w:szCs w:val="20"/>
          <w:lang w:bidi="he-IL"/>
        </w:rPr>
        <w:t>;</w:t>
      </w: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65691B">
        <w:rPr>
          <w:rFonts w:ascii="Consolas" w:hAnsi="Consolas" w:cs="Consolas"/>
          <w:color w:val="000000"/>
          <w:szCs w:val="20"/>
          <w:lang w:bidi="he-IL"/>
        </w:rPr>
        <w:t xml:space="preserve"> </w:t>
      </w:r>
      <w:r w:rsidRPr="0065691B">
        <w:rPr>
          <w:rFonts w:ascii="Consolas" w:hAnsi="Consolas" w:cs="Consolas"/>
          <w:color w:val="000000"/>
          <w:szCs w:val="20"/>
          <w:lang w:bidi="he-IL"/>
        </w:rPr>
        <w:tab/>
      </w:r>
      <w:r w:rsidRPr="0065691B">
        <w:rPr>
          <w:rFonts w:ascii="Consolas" w:hAnsi="Consolas" w:cs="Consolas"/>
          <w:color w:val="7F007F"/>
          <w:szCs w:val="20"/>
          <w:lang w:bidi="he-IL"/>
        </w:rPr>
        <w:t>width</w:t>
      </w:r>
      <w:r w:rsidRPr="0065691B">
        <w:rPr>
          <w:rFonts w:ascii="Consolas" w:hAnsi="Consolas" w:cs="Consolas"/>
          <w:color w:val="000000"/>
          <w:szCs w:val="20"/>
          <w:lang w:bidi="he-IL"/>
        </w:rPr>
        <w:t>:</w:t>
      </w:r>
      <w:r w:rsidRPr="0065691B">
        <w:rPr>
          <w:rFonts w:ascii="Consolas" w:hAnsi="Consolas" w:cs="Consolas"/>
          <w:szCs w:val="20"/>
          <w:lang w:bidi="he-IL"/>
        </w:rPr>
        <w:t xml:space="preserve"> </w:t>
      </w:r>
      <w:r w:rsidRPr="0065691B">
        <w:rPr>
          <w:rFonts w:ascii="Consolas" w:hAnsi="Consolas" w:cs="Consolas"/>
          <w:i/>
          <w:iCs/>
          <w:color w:val="2A00E1"/>
          <w:szCs w:val="20"/>
          <w:lang w:bidi="he-IL"/>
        </w:rPr>
        <w:t>15px</w:t>
      </w:r>
      <w:r w:rsidRPr="0065691B">
        <w:rPr>
          <w:rFonts w:ascii="Consolas" w:hAnsi="Consolas" w:cs="Consolas"/>
          <w:color w:val="000000"/>
          <w:szCs w:val="20"/>
          <w:lang w:bidi="he-IL"/>
        </w:rPr>
        <w:t>;</w:t>
      </w: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65691B">
        <w:rPr>
          <w:rFonts w:ascii="Consolas" w:hAnsi="Consolas" w:cs="Consolas"/>
          <w:color w:val="000000"/>
          <w:szCs w:val="20"/>
          <w:lang w:bidi="he-IL"/>
        </w:rPr>
        <w:t xml:space="preserve"> </w:t>
      </w:r>
      <w:r w:rsidRPr="0065691B">
        <w:rPr>
          <w:rFonts w:ascii="Consolas" w:hAnsi="Consolas" w:cs="Consolas"/>
          <w:color w:val="000000"/>
          <w:szCs w:val="20"/>
          <w:lang w:bidi="he-IL"/>
        </w:rPr>
        <w:tab/>
      </w:r>
      <w:r w:rsidRPr="0065691B">
        <w:rPr>
          <w:rFonts w:ascii="Consolas" w:hAnsi="Consolas" w:cs="Consolas"/>
          <w:color w:val="7F007F"/>
          <w:szCs w:val="20"/>
          <w:lang w:bidi="he-IL"/>
        </w:rPr>
        <w:t>height</w:t>
      </w:r>
      <w:r w:rsidRPr="0065691B">
        <w:rPr>
          <w:rFonts w:ascii="Consolas" w:hAnsi="Consolas" w:cs="Consolas"/>
          <w:color w:val="000000"/>
          <w:szCs w:val="20"/>
          <w:lang w:bidi="he-IL"/>
        </w:rPr>
        <w:t>:</w:t>
      </w:r>
      <w:r w:rsidRPr="0065691B">
        <w:rPr>
          <w:rFonts w:ascii="Consolas" w:hAnsi="Consolas" w:cs="Consolas"/>
          <w:szCs w:val="20"/>
          <w:lang w:bidi="he-IL"/>
        </w:rPr>
        <w:t xml:space="preserve"> </w:t>
      </w:r>
      <w:r w:rsidRPr="0065691B">
        <w:rPr>
          <w:rFonts w:ascii="Consolas" w:hAnsi="Consolas" w:cs="Consolas"/>
          <w:i/>
          <w:iCs/>
          <w:color w:val="2A00E1"/>
          <w:szCs w:val="20"/>
          <w:lang w:bidi="he-IL"/>
        </w:rPr>
        <w:t>15px</w:t>
      </w:r>
      <w:r w:rsidRPr="0065691B">
        <w:rPr>
          <w:rFonts w:ascii="Consolas" w:hAnsi="Consolas" w:cs="Consolas"/>
          <w:color w:val="000000"/>
          <w:szCs w:val="20"/>
          <w:lang w:bidi="he-IL"/>
        </w:rPr>
        <w:t>;</w:t>
      </w: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65691B">
        <w:rPr>
          <w:rFonts w:ascii="Consolas" w:hAnsi="Consolas" w:cs="Consolas"/>
          <w:color w:val="000000"/>
          <w:szCs w:val="20"/>
          <w:lang w:bidi="he-IL"/>
        </w:rPr>
        <w:t xml:space="preserve"> }</w:t>
      </w: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65691B">
        <w:rPr>
          <w:rFonts w:ascii="Consolas" w:hAnsi="Consolas" w:cs="Consolas"/>
          <w:color w:val="000000"/>
          <w:szCs w:val="20"/>
          <w:lang w:bidi="he-IL"/>
        </w:rPr>
        <w:t xml:space="preserve"> </w:t>
      </w: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65691B">
        <w:rPr>
          <w:rFonts w:ascii="Consolas" w:hAnsi="Consolas" w:cs="Consolas"/>
          <w:color w:val="000000"/>
          <w:szCs w:val="20"/>
          <w:lang w:bidi="he-IL"/>
        </w:rPr>
        <w:t xml:space="preserve"> </w:t>
      </w:r>
      <w:r w:rsidRPr="0065691B">
        <w:rPr>
          <w:rFonts w:ascii="Consolas" w:hAnsi="Consolas" w:cs="Consolas"/>
          <w:i/>
          <w:iCs/>
          <w:color w:val="3F7F7F"/>
          <w:szCs w:val="20"/>
          <w:lang w:bidi="he-IL"/>
        </w:rPr>
        <w:t>#</w:t>
      </w:r>
      <w:proofErr w:type="spellStart"/>
      <w:r w:rsidRPr="0065691B">
        <w:rPr>
          <w:rFonts w:ascii="Consolas" w:hAnsi="Consolas" w:cs="Consolas"/>
          <w:i/>
          <w:iCs/>
          <w:color w:val="3F7F7F"/>
          <w:szCs w:val="20"/>
          <w:lang w:bidi="he-IL"/>
        </w:rPr>
        <w:t>officeTable</w:t>
      </w:r>
      <w:proofErr w:type="spellEnd"/>
      <w:r w:rsidRPr="0065691B">
        <w:rPr>
          <w:rFonts w:ascii="Consolas" w:hAnsi="Consolas" w:cs="Consolas"/>
          <w:szCs w:val="20"/>
          <w:lang w:bidi="he-IL"/>
        </w:rPr>
        <w:t xml:space="preserve">  </w:t>
      </w:r>
      <w:r w:rsidRPr="0065691B">
        <w:rPr>
          <w:rFonts w:ascii="Consolas" w:hAnsi="Consolas" w:cs="Consolas"/>
          <w:color w:val="000000"/>
          <w:szCs w:val="20"/>
          <w:lang w:bidi="he-IL"/>
        </w:rPr>
        <w:t>{</w:t>
      </w: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65691B">
        <w:rPr>
          <w:rFonts w:ascii="Consolas" w:hAnsi="Consolas" w:cs="Consolas"/>
          <w:szCs w:val="20"/>
          <w:lang w:bidi="he-IL"/>
        </w:rPr>
        <w:tab/>
      </w:r>
      <w:r w:rsidRPr="0065691B">
        <w:rPr>
          <w:rFonts w:ascii="Consolas" w:hAnsi="Consolas" w:cs="Consolas"/>
          <w:color w:val="7F007F"/>
          <w:szCs w:val="20"/>
          <w:lang w:bidi="he-IL"/>
        </w:rPr>
        <w:t>margin-top</w:t>
      </w:r>
      <w:r w:rsidRPr="0065691B">
        <w:rPr>
          <w:rFonts w:ascii="Consolas" w:hAnsi="Consolas" w:cs="Consolas"/>
          <w:color w:val="000000"/>
          <w:szCs w:val="20"/>
          <w:lang w:bidi="he-IL"/>
        </w:rPr>
        <w:t>:</w:t>
      </w:r>
      <w:r w:rsidRPr="0065691B">
        <w:rPr>
          <w:rFonts w:ascii="Consolas" w:hAnsi="Consolas" w:cs="Consolas"/>
          <w:szCs w:val="20"/>
          <w:lang w:bidi="he-IL"/>
        </w:rPr>
        <w:t xml:space="preserve"> </w:t>
      </w:r>
      <w:r w:rsidRPr="0065691B">
        <w:rPr>
          <w:rFonts w:ascii="Consolas" w:hAnsi="Consolas" w:cs="Consolas"/>
          <w:i/>
          <w:iCs/>
          <w:color w:val="2A00E1"/>
          <w:szCs w:val="20"/>
          <w:lang w:bidi="he-IL"/>
        </w:rPr>
        <w:t>10px</w:t>
      </w:r>
      <w:r w:rsidRPr="0065691B">
        <w:rPr>
          <w:rFonts w:ascii="Consolas" w:hAnsi="Consolas" w:cs="Consolas"/>
          <w:color w:val="000000"/>
          <w:szCs w:val="20"/>
          <w:lang w:bidi="he-IL"/>
        </w:rPr>
        <w:t>;</w:t>
      </w:r>
    </w:p>
    <w:p w:rsidR="0065691B" w:rsidRPr="0065691B" w:rsidRDefault="0065691B" w:rsidP="00F64BDA">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994"/>
        <w:rPr>
          <w:rFonts w:ascii="Consolas" w:hAnsi="Consolas" w:cs="Consolas"/>
          <w:szCs w:val="20"/>
          <w:lang w:bidi="he-IL"/>
        </w:rPr>
      </w:pPr>
      <w:r w:rsidRPr="0065691B">
        <w:rPr>
          <w:rFonts w:ascii="Consolas" w:hAnsi="Consolas" w:cs="Consolas"/>
          <w:color w:val="000000"/>
          <w:szCs w:val="20"/>
          <w:lang w:bidi="he-IL"/>
        </w:rPr>
        <w:t xml:space="preserve"> }</w:t>
      </w:r>
    </w:p>
    <w:p w:rsidR="00F64BDA" w:rsidRDefault="00F64BDA">
      <w:pPr>
        <w:tabs>
          <w:tab w:val="clear" w:pos="720"/>
          <w:tab w:val="clear" w:pos="1152"/>
        </w:tabs>
        <w:spacing w:before="0" w:line="240" w:lineRule="auto"/>
        <w:rPr>
          <w:b/>
          <w:bCs/>
        </w:rPr>
      </w:pPr>
    </w:p>
    <w:p w:rsidR="00424DCF" w:rsidRPr="00C24E68" w:rsidRDefault="00060E73" w:rsidP="00060E73">
      <w:pPr>
        <w:pStyle w:val="Heading2a"/>
      </w:pPr>
      <w:bookmarkStart w:id="37" w:name="_Toc381885305"/>
      <w:r>
        <w:t>Add Image R</w:t>
      </w:r>
      <w:r w:rsidR="00424DCF">
        <w:t>esources</w:t>
      </w:r>
      <w:bookmarkEnd w:id="37"/>
    </w:p>
    <w:p w:rsidR="00424DCF" w:rsidRPr="00A148F0" w:rsidRDefault="00424DCF" w:rsidP="00060E73">
      <w:pPr>
        <w:pStyle w:val="ListNumber"/>
        <w:numPr>
          <w:ilvl w:val="1"/>
          <w:numId w:val="53"/>
        </w:numPr>
      </w:pPr>
      <w:r w:rsidRPr="00A148F0">
        <w:t xml:space="preserve">Create a new folder under the pub folder and name it </w:t>
      </w:r>
      <w:proofErr w:type="spellStart"/>
      <w:r w:rsidRPr="00A148F0">
        <w:t>img</w:t>
      </w:r>
      <w:proofErr w:type="spellEnd"/>
      <w:r w:rsidR="00ED0BA1" w:rsidRPr="00A148F0">
        <w:t xml:space="preserve"> [widgets/venues/pub/</w:t>
      </w:r>
      <w:proofErr w:type="spellStart"/>
      <w:r w:rsidR="00ED0BA1" w:rsidRPr="00A148F0">
        <w:t>img</w:t>
      </w:r>
      <w:proofErr w:type="spellEnd"/>
      <w:r w:rsidR="00ED0BA1" w:rsidRPr="00A148F0">
        <w:t>]</w:t>
      </w:r>
      <w:r w:rsidR="00F64BDA" w:rsidRPr="00A148F0">
        <w:t>.</w:t>
      </w:r>
    </w:p>
    <w:p w:rsidR="00424DCF" w:rsidRPr="00A148F0" w:rsidRDefault="00424DCF" w:rsidP="00A148F0">
      <w:pPr>
        <w:pStyle w:val="ListNumber"/>
      </w:pPr>
      <w:r w:rsidRPr="00A148F0">
        <w:t xml:space="preserve">In the </w:t>
      </w:r>
      <w:r w:rsidRPr="00A148F0">
        <w:rPr>
          <w:rStyle w:val="ScreenOutput"/>
          <w:rFonts w:ascii="Arial" w:hAnsi="Arial"/>
          <w:lang w:val="en"/>
        </w:rPr>
        <w:t>resources</w:t>
      </w:r>
      <w:r w:rsidRPr="00A148F0">
        <w:t xml:space="preserve"> folder </w:t>
      </w:r>
      <w:r w:rsidR="00F64BDA" w:rsidRPr="00A148F0">
        <w:t>that</w:t>
      </w:r>
      <w:r w:rsidRPr="00A148F0">
        <w:t xml:space="preserve"> you downloaded from </w:t>
      </w:r>
      <w:proofErr w:type="spellStart"/>
      <w:r w:rsidR="00F64BDA" w:rsidRPr="00A148F0">
        <w:t>GitHub</w:t>
      </w:r>
      <w:proofErr w:type="spellEnd"/>
      <w:r w:rsidRPr="00A148F0">
        <w:t xml:space="preserve"> and extracted to your </w:t>
      </w:r>
      <w:r w:rsidR="00185D77">
        <w:t xml:space="preserve">local </w:t>
      </w:r>
      <w:r w:rsidRPr="00A148F0">
        <w:rPr>
          <w:rStyle w:val="ScreenOutput"/>
          <w:rFonts w:ascii="Arial" w:hAnsi="Arial"/>
          <w:lang w:val="en"/>
        </w:rPr>
        <w:t>partner test</w:t>
      </w:r>
      <w:r w:rsidRPr="00A148F0">
        <w:t xml:space="preserve"> folder – navigate </w:t>
      </w:r>
      <w:proofErr w:type="gramStart"/>
      <w:r w:rsidRPr="00A148F0">
        <w:t>to  /</w:t>
      </w:r>
      <w:proofErr w:type="gramEnd"/>
      <w:r w:rsidRPr="00A148F0">
        <w:t>resources/</w:t>
      </w:r>
      <w:r w:rsidR="00F64BDA" w:rsidRPr="00A148F0">
        <w:t>i</w:t>
      </w:r>
      <w:r w:rsidRPr="00A148F0">
        <w:t>mages/venues</w:t>
      </w:r>
      <w:r w:rsidR="00F64BDA" w:rsidRPr="00A148F0">
        <w:t>.</w:t>
      </w:r>
    </w:p>
    <w:p w:rsidR="00424DCF" w:rsidRPr="00A148F0" w:rsidRDefault="00424DCF" w:rsidP="00A148F0">
      <w:pPr>
        <w:pStyle w:val="ListNumber"/>
      </w:pPr>
      <w:r w:rsidRPr="00A148F0">
        <w:t>Copy the home.png and phone.png images to include them in your project</w:t>
      </w:r>
      <w:r w:rsidR="00F64BDA" w:rsidRPr="00A148F0">
        <w:t>.</w:t>
      </w:r>
    </w:p>
    <w:p w:rsidR="00424DCF" w:rsidRPr="00A148F0" w:rsidRDefault="00424DCF" w:rsidP="00A148F0">
      <w:pPr>
        <w:pStyle w:val="ListNumber"/>
      </w:pPr>
      <w:r w:rsidRPr="00A148F0">
        <w:t>Paste the images in</w:t>
      </w:r>
      <w:r w:rsidR="00F64BDA" w:rsidRPr="00A148F0">
        <w:t>to</w:t>
      </w:r>
      <w:r w:rsidRPr="00A148F0">
        <w:t xml:space="preserve"> the</w:t>
      </w:r>
      <w:r w:rsidR="00242207" w:rsidRPr="00A148F0">
        <w:t xml:space="preserve"> </w:t>
      </w:r>
      <w:proofErr w:type="spellStart"/>
      <w:r w:rsidRPr="00A148F0">
        <w:rPr>
          <w:rStyle w:val="ScreenOutput"/>
        </w:rPr>
        <w:t>img</w:t>
      </w:r>
      <w:proofErr w:type="spellEnd"/>
      <w:r w:rsidRPr="00A148F0">
        <w:t xml:space="preserve"> folder </w:t>
      </w:r>
      <w:r w:rsidR="00F64BDA" w:rsidRPr="00A148F0">
        <w:t>that you</w:t>
      </w:r>
      <w:r w:rsidRPr="00A148F0">
        <w:t xml:space="preserve"> created</w:t>
      </w:r>
      <w:r w:rsidR="00BC6BCD" w:rsidRPr="00A148F0">
        <w:t xml:space="preserve"> in </w:t>
      </w:r>
      <w:r w:rsidR="00F64BDA" w:rsidRPr="00A148F0">
        <w:t>Eclipse.</w:t>
      </w:r>
    </w:p>
    <w:p w:rsidR="00060E73" w:rsidRDefault="00060E73" w:rsidP="00A148F0">
      <w:pPr>
        <w:pStyle w:val="Heading2a"/>
      </w:pPr>
      <w:bookmarkStart w:id="38" w:name="_Toc381885306"/>
    </w:p>
    <w:p w:rsidR="00082236" w:rsidRDefault="00D11821" w:rsidP="00D11821">
      <w:pPr>
        <w:pStyle w:val="Heading2a"/>
      </w:pPr>
      <w:r>
        <w:t xml:space="preserve">Create </w:t>
      </w:r>
      <w:proofErr w:type="spellStart"/>
      <w:r>
        <w:t>the</w:t>
      </w:r>
      <w:proofErr w:type="spellEnd"/>
      <w:r>
        <w:t xml:space="preserve"> </w:t>
      </w:r>
      <w:proofErr w:type="spellStart"/>
      <w:r>
        <w:t>widget’s</w:t>
      </w:r>
      <w:proofErr w:type="spellEnd"/>
      <w:r>
        <w:t xml:space="preserve"> </w:t>
      </w:r>
      <w:proofErr w:type="spellStart"/>
      <w:r>
        <w:t>S</w:t>
      </w:r>
      <w:r w:rsidR="00082236" w:rsidRPr="00A148F0">
        <w:t>pec</w:t>
      </w:r>
      <w:proofErr w:type="spellEnd"/>
      <w:r w:rsidR="00082236" w:rsidRPr="00A148F0">
        <w:t xml:space="preserve"> XML </w:t>
      </w:r>
      <w:bookmarkEnd w:id="38"/>
    </w:p>
    <w:p w:rsidR="00A148F0" w:rsidRDefault="00A148F0" w:rsidP="00060E73">
      <w:pPr>
        <w:pStyle w:val="ListNumber"/>
        <w:numPr>
          <w:ilvl w:val="1"/>
          <w:numId w:val="54"/>
        </w:numPr>
      </w:pPr>
      <w:r>
        <w:t xml:space="preserve">Create a new </w:t>
      </w:r>
      <w:r w:rsidR="00185D77">
        <w:t>file (</w:t>
      </w:r>
      <w:r>
        <w:t>XML file</w:t>
      </w:r>
      <w:r w:rsidR="00185D77">
        <w:t>)</w:t>
      </w:r>
      <w:r>
        <w:t xml:space="preserve"> in the </w:t>
      </w:r>
      <w:r w:rsidRPr="00A148F0">
        <w:rPr>
          <w:rStyle w:val="ScreenOutput"/>
        </w:rPr>
        <w:t>venues</w:t>
      </w:r>
      <w:r>
        <w:t xml:space="preserve"> folder, and name it </w:t>
      </w:r>
      <w:r w:rsidRPr="00A148F0">
        <w:rPr>
          <w:rStyle w:val="UserInput"/>
        </w:rPr>
        <w:t>pub.spec.xml</w:t>
      </w:r>
      <w:r>
        <w:t>.</w:t>
      </w:r>
    </w:p>
    <w:p w:rsidR="00A148F0" w:rsidRDefault="00A148F0" w:rsidP="00A148F0">
      <w:pPr>
        <w:pStyle w:val="ListNumber"/>
      </w:pPr>
      <w:r>
        <w:t>Insert the following code into the XML:</w:t>
      </w:r>
      <w:r w:rsidR="00D11821">
        <w:br/>
      </w:r>
    </w:p>
    <w:p w:rsidR="00A148F0" w:rsidRPr="00082236" w:rsidRDefault="00A148F0" w:rsidP="00A148F0">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567" w:hanging="6"/>
        <w:rPr>
          <w:rFonts w:ascii="Consolas" w:hAnsi="Consolas" w:cs="Consolas"/>
          <w:szCs w:val="20"/>
          <w:lang w:bidi="he-IL"/>
        </w:rPr>
      </w:pPr>
      <w:proofErr w:type="gramStart"/>
      <w:r w:rsidRPr="00082236">
        <w:rPr>
          <w:rFonts w:ascii="Consolas" w:hAnsi="Consolas" w:cs="Consolas"/>
          <w:color w:val="008080"/>
          <w:szCs w:val="20"/>
          <w:lang w:bidi="he-IL"/>
        </w:rPr>
        <w:t>&lt;?</w:t>
      </w:r>
      <w:r w:rsidRPr="00082236">
        <w:rPr>
          <w:rFonts w:ascii="Consolas" w:hAnsi="Consolas" w:cs="Consolas"/>
          <w:color w:val="3F7F7F"/>
          <w:szCs w:val="20"/>
          <w:lang w:bidi="he-IL"/>
        </w:rPr>
        <w:t>xml</w:t>
      </w:r>
      <w:proofErr w:type="gramEnd"/>
      <w:r w:rsidRPr="00082236">
        <w:rPr>
          <w:rFonts w:ascii="Consolas" w:hAnsi="Consolas" w:cs="Consolas"/>
          <w:szCs w:val="20"/>
          <w:lang w:bidi="he-IL"/>
        </w:rPr>
        <w:t xml:space="preserve"> </w:t>
      </w:r>
      <w:r w:rsidRPr="00082236">
        <w:rPr>
          <w:rFonts w:ascii="Consolas" w:hAnsi="Consolas" w:cs="Consolas"/>
          <w:color w:val="7F007F"/>
          <w:szCs w:val="20"/>
          <w:lang w:bidi="he-IL"/>
        </w:rPr>
        <w:t>version</w:t>
      </w:r>
      <w:r w:rsidRPr="00082236">
        <w:rPr>
          <w:rFonts w:ascii="Consolas" w:hAnsi="Consolas" w:cs="Consolas"/>
          <w:color w:val="000000"/>
          <w:szCs w:val="20"/>
          <w:lang w:bidi="he-IL"/>
        </w:rPr>
        <w:t>=</w:t>
      </w:r>
      <w:r w:rsidRPr="00082236">
        <w:rPr>
          <w:rFonts w:ascii="Consolas" w:hAnsi="Consolas" w:cs="Consolas"/>
          <w:i/>
          <w:iCs/>
          <w:color w:val="2A00FF"/>
          <w:szCs w:val="20"/>
          <w:lang w:bidi="he-IL"/>
        </w:rPr>
        <w:t>"1.0"</w:t>
      </w:r>
      <w:r w:rsidRPr="00082236">
        <w:rPr>
          <w:rFonts w:ascii="Consolas" w:hAnsi="Consolas" w:cs="Consolas"/>
          <w:szCs w:val="20"/>
          <w:lang w:bidi="he-IL"/>
        </w:rPr>
        <w:t xml:space="preserve"> </w:t>
      </w:r>
      <w:r w:rsidRPr="00082236">
        <w:rPr>
          <w:rFonts w:ascii="Consolas" w:hAnsi="Consolas" w:cs="Consolas"/>
          <w:color w:val="7F007F"/>
          <w:szCs w:val="20"/>
          <w:lang w:bidi="he-IL"/>
        </w:rPr>
        <w:t>encoding</w:t>
      </w:r>
      <w:r w:rsidRPr="00082236">
        <w:rPr>
          <w:rFonts w:ascii="Consolas" w:hAnsi="Consolas" w:cs="Consolas"/>
          <w:color w:val="000000"/>
          <w:szCs w:val="20"/>
          <w:lang w:bidi="he-IL"/>
        </w:rPr>
        <w:t>=</w:t>
      </w:r>
      <w:r w:rsidRPr="00082236">
        <w:rPr>
          <w:rFonts w:ascii="Consolas" w:hAnsi="Consolas" w:cs="Consolas"/>
          <w:i/>
          <w:iCs/>
          <w:color w:val="2A00FF"/>
          <w:szCs w:val="20"/>
          <w:lang w:bidi="he-IL"/>
        </w:rPr>
        <w:t>"UTF-8"</w:t>
      </w:r>
      <w:r w:rsidRPr="00082236">
        <w:rPr>
          <w:rFonts w:ascii="Consolas" w:hAnsi="Consolas" w:cs="Consolas"/>
          <w:color w:val="008080"/>
          <w:szCs w:val="20"/>
          <w:lang w:bidi="he-IL"/>
        </w:rPr>
        <w:t>?&gt;</w:t>
      </w:r>
    </w:p>
    <w:p w:rsidR="00A148F0" w:rsidRPr="00082236" w:rsidRDefault="00A148F0" w:rsidP="00A148F0">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567" w:hanging="6"/>
        <w:rPr>
          <w:rFonts w:ascii="Consolas" w:hAnsi="Consolas" w:cs="Consolas"/>
          <w:szCs w:val="20"/>
          <w:lang w:bidi="he-IL"/>
        </w:rPr>
      </w:pPr>
      <w:r w:rsidRPr="00082236">
        <w:rPr>
          <w:rFonts w:ascii="Consolas" w:hAnsi="Consolas" w:cs="Consolas"/>
          <w:color w:val="008080"/>
          <w:szCs w:val="20"/>
          <w:lang w:bidi="he-IL"/>
        </w:rPr>
        <w:t>&lt;</w:t>
      </w:r>
      <w:r w:rsidRPr="00082236">
        <w:rPr>
          <w:rFonts w:ascii="Consolas" w:hAnsi="Consolas" w:cs="Consolas"/>
          <w:color w:val="3F7F7F"/>
          <w:szCs w:val="20"/>
          <w:lang w:bidi="he-IL"/>
        </w:rPr>
        <w:t>Module</w:t>
      </w:r>
      <w:r w:rsidRPr="00082236">
        <w:rPr>
          <w:rFonts w:ascii="Consolas" w:hAnsi="Consolas" w:cs="Consolas"/>
          <w:color w:val="008080"/>
          <w:szCs w:val="20"/>
          <w:lang w:bidi="he-IL"/>
        </w:rPr>
        <w:t>&gt;</w:t>
      </w:r>
    </w:p>
    <w:p w:rsidR="00A148F0" w:rsidRPr="00082236" w:rsidRDefault="00A148F0" w:rsidP="00A148F0">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567" w:hanging="6"/>
        <w:rPr>
          <w:rFonts w:ascii="Consolas" w:hAnsi="Consolas" w:cs="Consolas"/>
          <w:szCs w:val="20"/>
          <w:lang w:bidi="he-IL"/>
        </w:rPr>
      </w:pPr>
      <w:r w:rsidRPr="00082236">
        <w:rPr>
          <w:rFonts w:ascii="Consolas" w:hAnsi="Consolas" w:cs="Consolas"/>
          <w:color w:val="000000"/>
          <w:szCs w:val="20"/>
          <w:lang w:bidi="he-IL"/>
        </w:rPr>
        <w:tab/>
      </w:r>
      <w:r w:rsidRPr="00082236">
        <w:rPr>
          <w:rFonts w:ascii="Consolas" w:hAnsi="Consolas" w:cs="Consolas"/>
          <w:color w:val="008080"/>
          <w:szCs w:val="20"/>
          <w:lang w:bidi="he-IL"/>
        </w:rPr>
        <w:t>&lt;</w:t>
      </w:r>
      <w:proofErr w:type="spellStart"/>
      <w:r w:rsidRPr="00082236">
        <w:rPr>
          <w:rFonts w:ascii="Consolas" w:hAnsi="Consolas" w:cs="Consolas"/>
          <w:color w:val="3F7F7F"/>
          <w:szCs w:val="20"/>
          <w:lang w:bidi="he-IL"/>
        </w:rPr>
        <w:t>ModulePrefs</w:t>
      </w:r>
      <w:proofErr w:type="spellEnd"/>
      <w:r w:rsidRPr="00082236">
        <w:rPr>
          <w:rFonts w:ascii="Consolas" w:hAnsi="Consolas" w:cs="Consolas"/>
          <w:szCs w:val="20"/>
          <w:lang w:bidi="he-IL"/>
        </w:rPr>
        <w:t xml:space="preserve"> </w:t>
      </w:r>
      <w:r w:rsidRPr="00082236">
        <w:rPr>
          <w:rFonts w:ascii="Consolas" w:hAnsi="Consolas" w:cs="Consolas"/>
          <w:color w:val="7F007F"/>
          <w:szCs w:val="20"/>
          <w:lang w:bidi="he-IL"/>
        </w:rPr>
        <w:t>title</w:t>
      </w:r>
      <w:r w:rsidRPr="00082236">
        <w:rPr>
          <w:rFonts w:ascii="Consolas" w:hAnsi="Consolas" w:cs="Consolas"/>
          <w:color w:val="000000"/>
          <w:szCs w:val="20"/>
          <w:lang w:bidi="he-IL"/>
        </w:rPr>
        <w:t>=</w:t>
      </w:r>
      <w:r w:rsidRPr="00082236">
        <w:rPr>
          <w:rFonts w:ascii="Consolas" w:hAnsi="Consolas" w:cs="Consolas"/>
          <w:i/>
          <w:iCs/>
          <w:color w:val="2A00FF"/>
          <w:szCs w:val="20"/>
          <w:lang w:bidi="he-IL"/>
        </w:rPr>
        <w:t>"Venue List"</w:t>
      </w:r>
      <w:r w:rsidRPr="00082236">
        <w:rPr>
          <w:rFonts w:ascii="Consolas" w:hAnsi="Consolas" w:cs="Consolas"/>
          <w:szCs w:val="20"/>
          <w:lang w:bidi="he-IL"/>
        </w:rPr>
        <w:t xml:space="preserve"> </w:t>
      </w:r>
    </w:p>
    <w:p w:rsidR="00A148F0" w:rsidRPr="00082236" w:rsidRDefault="00A148F0" w:rsidP="00A148F0">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567" w:hanging="6"/>
        <w:rPr>
          <w:rFonts w:ascii="Consolas" w:hAnsi="Consolas" w:cs="Consolas"/>
          <w:szCs w:val="20"/>
          <w:lang w:bidi="he-IL"/>
        </w:rPr>
      </w:pPr>
      <w:r w:rsidRPr="00082236">
        <w:rPr>
          <w:rFonts w:ascii="Consolas" w:hAnsi="Consolas" w:cs="Consolas"/>
          <w:szCs w:val="20"/>
          <w:lang w:bidi="he-IL"/>
        </w:rPr>
        <w:tab/>
      </w:r>
      <w:r w:rsidRPr="00082236">
        <w:rPr>
          <w:rFonts w:ascii="Consolas" w:hAnsi="Consolas" w:cs="Consolas"/>
          <w:szCs w:val="20"/>
          <w:lang w:bidi="he-IL"/>
        </w:rPr>
        <w:tab/>
      </w:r>
      <w:r w:rsidRPr="00082236">
        <w:rPr>
          <w:rFonts w:ascii="Consolas" w:hAnsi="Consolas" w:cs="Consolas"/>
          <w:szCs w:val="20"/>
          <w:lang w:bidi="he-IL"/>
        </w:rPr>
        <w:tab/>
      </w:r>
      <w:r w:rsidRPr="00082236">
        <w:rPr>
          <w:rFonts w:ascii="Consolas" w:hAnsi="Consolas" w:cs="Consolas"/>
          <w:szCs w:val="20"/>
          <w:lang w:bidi="he-IL"/>
        </w:rPr>
        <w:tab/>
        <w:t xml:space="preserve"> </w:t>
      </w:r>
      <w:r w:rsidRPr="00082236">
        <w:rPr>
          <w:rFonts w:ascii="Consolas" w:hAnsi="Consolas" w:cs="Consolas"/>
          <w:color w:val="7F007F"/>
          <w:szCs w:val="20"/>
          <w:lang w:bidi="he-IL"/>
        </w:rPr>
        <w:t>description</w:t>
      </w:r>
      <w:r w:rsidRPr="00082236">
        <w:rPr>
          <w:rFonts w:ascii="Consolas" w:hAnsi="Consolas" w:cs="Consolas"/>
          <w:color w:val="000000"/>
          <w:szCs w:val="20"/>
          <w:lang w:bidi="he-IL"/>
        </w:rPr>
        <w:t>=</w:t>
      </w:r>
      <w:r w:rsidRPr="00082236">
        <w:rPr>
          <w:rFonts w:ascii="Consolas" w:hAnsi="Consolas" w:cs="Consolas"/>
          <w:i/>
          <w:iCs/>
          <w:color w:val="2A00FF"/>
          <w:szCs w:val="20"/>
          <w:lang w:bidi="he-IL"/>
        </w:rPr>
        <w:t>"Venue publisher widget"</w:t>
      </w:r>
    </w:p>
    <w:p w:rsidR="00A148F0" w:rsidRPr="00082236" w:rsidRDefault="00A148F0" w:rsidP="00A148F0">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567" w:hanging="6"/>
        <w:rPr>
          <w:rFonts w:ascii="Consolas" w:hAnsi="Consolas" w:cs="Consolas"/>
          <w:szCs w:val="20"/>
          <w:lang w:bidi="he-IL"/>
        </w:rPr>
      </w:pPr>
      <w:r w:rsidRPr="00082236">
        <w:rPr>
          <w:rFonts w:ascii="Consolas" w:hAnsi="Consolas" w:cs="Consolas"/>
          <w:szCs w:val="20"/>
          <w:lang w:bidi="he-IL"/>
        </w:rPr>
        <w:tab/>
        <w:t xml:space="preserve">             </w:t>
      </w:r>
      <w:r w:rsidRPr="00082236">
        <w:rPr>
          <w:rFonts w:ascii="Consolas" w:hAnsi="Consolas" w:cs="Consolas"/>
          <w:color w:val="7F007F"/>
          <w:szCs w:val="20"/>
          <w:lang w:bidi="he-IL"/>
        </w:rPr>
        <w:t>height</w:t>
      </w:r>
      <w:r w:rsidRPr="00082236">
        <w:rPr>
          <w:rFonts w:ascii="Consolas" w:hAnsi="Consolas" w:cs="Consolas"/>
          <w:color w:val="000000"/>
          <w:szCs w:val="20"/>
          <w:lang w:bidi="he-IL"/>
        </w:rPr>
        <w:t>=</w:t>
      </w:r>
      <w:r w:rsidRPr="00082236">
        <w:rPr>
          <w:rFonts w:ascii="Consolas" w:hAnsi="Consolas" w:cs="Consolas"/>
          <w:i/>
          <w:iCs/>
          <w:color w:val="2A00FF"/>
          <w:szCs w:val="20"/>
          <w:lang w:bidi="he-IL"/>
        </w:rPr>
        <w:t>"250"</w:t>
      </w:r>
      <w:r w:rsidRPr="00082236">
        <w:rPr>
          <w:rFonts w:ascii="Consolas" w:hAnsi="Consolas" w:cs="Consolas"/>
          <w:color w:val="008080"/>
          <w:szCs w:val="20"/>
          <w:lang w:bidi="he-IL"/>
        </w:rPr>
        <w:t>&gt;</w:t>
      </w:r>
    </w:p>
    <w:p w:rsidR="00A148F0" w:rsidRPr="00082236" w:rsidRDefault="00A148F0" w:rsidP="00A148F0">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567" w:hanging="6"/>
        <w:rPr>
          <w:rFonts w:ascii="Consolas" w:hAnsi="Consolas" w:cs="Consolas"/>
          <w:szCs w:val="20"/>
          <w:lang w:bidi="he-IL"/>
        </w:rPr>
      </w:pPr>
      <w:r w:rsidRPr="00082236">
        <w:rPr>
          <w:rFonts w:ascii="Consolas" w:hAnsi="Consolas" w:cs="Consolas"/>
          <w:color w:val="000000"/>
          <w:szCs w:val="20"/>
          <w:lang w:bidi="he-IL"/>
        </w:rPr>
        <w:tab/>
      </w:r>
      <w:r w:rsidRPr="00082236">
        <w:rPr>
          <w:rFonts w:ascii="Consolas" w:hAnsi="Consolas" w:cs="Consolas"/>
          <w:color w:val="008080"/>
          <w:szCs w:val="20"/>
          <w:lang w:bidi="he-IL"/>
        </w:rPr>
        <w:t>&lt;</w:t>
      </w:r>
      <w:r w:rsidRPr="00082236">
        <w:rPr>
          <w:rFonts w:ascii="Consolas" w:hAnsi="Consolas" w:cs="Consolas"/>
          <w:color w:val="3F7F7F"/>
          <w:szCs w:val="20"/>
          <w:lang w:bidi="he-IL"/>
        </w:rPr>
        <w:t>Require</w:t>
      </w:r>
      <w:r w:rsidRPr="00082236">
        <w:rPr>
          <w:rFonts w:ascii="Consolas" w:hAnsi="Consolas" w:cs="Consolas"/>
          <w:szCs w:val="20"/>
          <w:lang w:bidi="he-IL"/>
        </w:rPr>
        <w:t xml:space="preserve"> </w:t>
      </w:r>
      <w:r w:rsidRPr="00082236">
        <w:rPr>
          <w:rFonts w:ascii="Consolas" w:hAnsi="Consolas" w:cs="Consolas"/>
          <w:color w:val="7F007F"/>
          <w:szCs w:val="20"/>
          <w:lang w:bidi="he-IL"/>
        </w:rPr>
        <w:t>feature</w:t>
      </w:r>
      <w:r w:rsidRPr="00082236">
        <w:rPr>
          <w:rFonts w:ascii="Consolas" w:hAnsi="Consolas" w:cs="Consolas"/>
          <w:color w:val="000000"/>
          <w:szCs w:val="20"/>
          <w:lang w:bidi="he-IL"/>
        </w:rPr>
        <w:t>=</w:t>
      </w:r>
      <w:r w:rsidRPr="00082236">
        <w:rPr>
          <w:rFonts w:ascii="Consolas" w:hAnsi="Consolas" w:cs="Consolas"/>
          <w:i/>
          <w:iCs/>
          <w:color w:val="2A00FF"/>
          <w:szCs w:val="20"/>
          <w:lang w:bidi="he-IL"/>
        </w:rPr>
        <w:t>"sap-context"</w:t>
      </w:r>
      <w:r w:rsidRPr="00082236">
        <w:rPr>
          <w:rFonts w:ascii="Consolas" w:hAnsi="Consolas" w:cs="Consolas"/>
          <w:color w:val="008080"/>
          <w:szCs w:val="20"/>
          <w:lang w:bidi="he-IL"/>
        </w:rPr>
        <w:t>&gt;</w:t>
      </w:r>
    </w:p>
    <w:p w:rsidR="00A148F0" w:rsidRPr="00082236" w:rsidRDefault="00A148F0" w:rsidP="00A148F0">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567" w:hanging="6"/>
        <w:rPr>
          <w:rFonts w:ascii="Consolas" w:hAnsi="Consolas" w:cs="Consolas"/>
          <w:szCs w:val="20"/>
          <w:lang w:bidi="he-IL"/>
        </w:rPr>
      </w:pPr>
      <w:r w:rsidRPr="00082236">
        <w:rPr>
          <w:rFonts w:ascii="Consolas" w:hAnsi="Consolas" w:cs="Consolas"/>
          <w:color w:val="000000"/>
          <w:szCs w:val="20"/>
          <w:lang w:bidi="he-IL"/>
        </w:rPr>
        <w:tab/>
      </w:r>
      <w:r w:rsidRPr="00082236">
        <w:rPr>
          <w:rFonts w:ascii="Consolas" w:hAnsi="Consolas" w:cs="Consolas"/>
          <w:color w:val="008080"/>
          <w:szCs w:val="20"/>
          <w:lang w:bidi="he-IL"/>
        </w:rPr>
        <w:t>&lt;/</w:t>
      </w:r>
      <w:r w:rsidRPr="00082236">
        <w:rPr>
          <w:rFonts w:ascii="Consolas" w:hAnsi="Consolas" w:cs="Consolas"/>
          <w:color w:val="3F7F7F"/>
          <w:szCs w:val="20"/>
          <w:lang w:bidi="he-IL"/>
        </w:rPr>
        <w:t>Require</w:t>
      </w:r>
      <w:r w:rsidRPr="00082236">
        <w:rPr>
          <w:rFonts w:ascii="Consolas" w:hAnsi="Consolas" w:cs="Consolas"/>
          <w:color w:val="008080"/>
          <w:szCs w:val="20"/>
          <w:lang w:bidi="he-IL"/>
        </w:rPr>
        <w:t>&gt;</w:t>
      </w:r>
    </w:p>
    <w:p w:rsidR="00A148F0" w:rsidRPr="00082236" w:rsidRDefault="00A148F0" w:rsidP="00A148F0">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567" w:hanging="6"/>
        <w:rPr>
          <w:rFonts w:ascii="Consolas" w:hAnsi="Consolas" w:cs="Consolas"/>
          <w:szCs w:val="20"/>
          <w:lang w:bidi="he-IL"/>
        </w:rPr>
      </w:pPr>
      <w:r w:rsidRPr="00082236">
        <w:rPr>
          <w:rFonts w:ascii="Consolas" w:hAnsi="Consolas" w:cs="Consolas"/>
          <w:color w:val="000000"/>
          <w:szCs w:val="20"/>
          <w:lang w:bidi="he-IL"/>
        </w:rPr>
        <w:tab/>
      </w:r>
      <w:r w:rsidRPr="00082236">
        <w:rPr>
          <w:rFonts w:ascii="Consolas" w:hAnsi="Consolas" w:cs="Consolas"/>
          <w:color w:val="008080"/>
          <w:szCs w:val="20"/>
          <w:lang w:bidi="he-IL"/>
        </w:rPr>
        <w:t>&lt;/</w:t>
      </w:r>
      <w:proofErr w:type="spellStart"/>
      <w:r w:rsidRPr="00082236">
        <w:rPr>
          <w:rFonts w:ascii="Consolas" w:hAnsi="Consolas" w:cs="Consolas"/>
          <w:color w:val="3F7F7F"/>
          <w:szCs w:val="20"/>
          <w:lang w:bidi="he-IL"/>
        </w:rPr>
        <w:t>ModulePrefs</w:t>
      </w:r>
      <w:proofErr w:type="spellEnd"/>
      <w:r w:rsidRPr="00082236">
        <w:rPr>
          <w:rFonts w:ascii="Consolas" w:hAnsi="Consolas" w:cs="Consolas"/>
          <w:color w:val="008080"/>
          <w:szCs w:val="20"/>
          <w:lang w:bidi="he-IL"/>
        </w:rPr>
        <w:t>&gt;</w:t>
      </w:r>
    </w:p>
    <w:p w:rsidR="00A148F0" w:rsidRPr="00082236" w:rsidRDefault="00A148F0" w:rsidP="00A148F0">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567" w:hanging="6"/>
        <w:rPr>
          <w:rFonts w:ascii="Consolas" w:hAnsi="Consolas" w:cs="Consolas"/>
          <w:szCs w:val="20"/>
          <w:lang w:bidi="he-IL"/>
        </w:rPr>
      </w:pPr>
      <w:r w:rsidRPr="00082236">
        <w:rPr>
          <w:rFonts w:ascii="Consolas" w:hAnsi="Consolas" w:cs="Consolas"/>
          <w:color w:val="000000"/>
          <w:szCs w:val="20"/>
          <w:lang w:bidi="he-IL"/>
        </w:rPr>
        <w:tab/>
        <w:t xml:space="preserve"> </w:t>
      </w:r>
    </w:p>
    <w:p w:rsidR="00A148F0" w:rsidRPr="00082236" w:rsidRDefault="00A148F0" w:rsidP="00A148F0">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567" w:hanging="6"/>
        <w:rPr>
          <w:rFonts w:ascii="Consolas" w:hAnsi="Consolas" w:cs="Consolas"/>
          <w:szCs w:val="20"/>
          <w:lang w:bidi="he-IL"/>
        </w:rPr>
      </w:pPr>
      <w:r w:rsidRPr="00082236">
        <w:rPr>
          <w:rFonts w:ascii="Consolas" w:hAnsi="Consolas" w:cs="Consolas"/>
          <w:color w:val="000000"/>
          <w:szCs w:val="20"/>
          <w:lang w:bidi="he-IL"/>
        </w:rPr>
        <w:tab/>
      </w:r>
      <w:r w:rsidRPr="00082236">
        <w:rPr>
          <w:rFonts w:ascii="Consolas" w:hAnsi="Consolas" w:cs="Consolas"/>
          <w:color w:val="008080"/>
          <w:szCs w:val="20"/>
          <w:lang w:bidi="he-IL"/>
        </w:rPr>
        <w:t>&lt;</w:t>
      </w:r>
      <w:r w:rsidRPr="00082236">
        <w:rPr>
          <w:rFonts w:ascii="Consolas" w:hAnsi="Consolas" w:cs="Consolas"/>
          <w:color w:val="3F7F7F"/>
          <w:szCs w:val="20"/>
          <w:lang w:bidi="he-IL"/>
        </w:rPr>
        <w:t>Content</w:t>
      </w:r>
      <w:r w:rsidRPr="00082236">
        <w:rPr>
          <w:rFonts w:ascii="Consolas" w:hAnsi="Consolas" w:cs="Consolas"/>
          <w:szCs w:val="20"/>
          <w:lang w:bidi="he-IL"/>
        </w:rPr>
        <w:t xml:space="preserve"> </w:t>
      </w:r>
      <w:proofErr w:type="spellStart"/>
      <w:r w:rsidRPr="00082236">
        <w:rPr>
          <w:rFonts w:ascii="Consolas" w:hAnsi="Consolas" w:cs="Consolas"/>
          <w:color w:val="7F007F"/>
          <w:szCs w:val="20"/>
          <w:lang w:bidi="he-IL"/>
        </w:rPr>
        <w:t>href</w:t>
      </w:r>
      <w:proofErr w:type="spellEnd"/>
      <w:r w:rsidRPr="00082236">
        <w:rPr>
          <w:rFonts w:ascii="Consolas" w:hAnsi="Consolas" w:cs="Consolas"/>
          <w:color w:val="000000"/>
          <w:szCs w:val="20"/>
          <w:lang w:bidi="he-IL"/>
        </w:rPr>
        <w:t>=</w:t>
      </w:r>
      <w:r w:rsidRPr="00082236">
        <w:rPr>
          <w:rFonts w:ascii="Consolas" w:hAnsi="Consolas" w:cs="Consolas"/>
          <w:i/>
          <w:iCs/>
          <w:color w:val="2A00FF"/>
          <w:szCs w:val="20"/>
          <w:lang w:bidi="he-IL"/>
        </w:rPr>
        <w:t>"pub/pub.html"</w:t>
      </w:r>
      <w:r w:rsidRPr="00082236">
        <w:rPr>
          <w:rFonts w:ascii="Consolas" w:hAnsi="Consolas" w:cs="Consolas"/>
          <w:szCs w:val="20"/>
          <w:lang w:bidi="he-IL"/>
        </w:rPr>
        <w:t xml:space="preserve"> </w:t>
      </w:r>
      <w:r w:rsidRPr="00082236">
        <w:rPr>
          <w:rFonts w:ascii="Consolas" w:hAnsi="Consolas" w:cs="Consolas"/>
          <w:color w:val="7F007F"/>
          <w:szCs w:val="20"/>
          <w:lang w:bidi="he-IL"/>
        </w:rPr>
        <w:t>view</w:t>
      </w:r>
      <w:r w:rsidRPr="00082236">
        <w:rPr>
          <w:rFonts w:ascii="Consolas" w:hAnsi="Consolas" w:cs="Consolas"/>
          <w:color w:val="000000"/>
          <w:szCs w:val="20"/>
          <w:lang w:bidi="he-IL"/>
        </w:rPr>
        <w:t>=</w:t>
      </w:r>
      <w:r w:rsidRPr="00082236">
        <w:rPr>
          <w:rFonts w:ascii="Consolas" w:hAnsi="Consolas" w:cs="Consolas"/>
          <w:i/>
          <w:iCs/>
          <w:color w:val="2A00FF"/>
          <w:szCs w:val="20"/>
          <w:lang w:bidi="he-IL"/>
        </w:rPr>
        <w:t>"authoring, consumption, mobile, preview"</w:t>
      </w:r>
      <w:r w:rsidRPr="00082236">
        <w:rPr>
          <w:rFonts w:ascii="Consolas" w:hAnsi="Consolas" w:cs="Consolas"/>
          <w:color w:val="008080"/>
          <w:szCs w:val="20"/>
          <w:lang w:bidi="he-IL"/>
        </w:rPr>
        <w:t>&gt;&lt;/</w:t>
      </w:r>
      <w:r w:rsidRPr="00082236">
        <w:rPr>
          <w:rFonts w:ascii="Consolas" w:hAnsi="Consolas" w:cs="Consolas"/>
          <w:color w:val="3F7F7F"/>
          <w:szCs w:val="20"/>
          <w:lang w:bidi="he-IL"/>
        </w:rPr>
        <w:t>Content</w:t>
      </w:r>
      <w:r w:rsidRPr="00082236">
        <w:rPr>
          <w:rFonts w:ascii="Consolas" w:hAnsi="Consolas" w:cs="Consolas"/>
          <w:color w:val="008080"/>
          <w:szCs w:val="20"/>
          <w:lang w:bidi="he-IL"/>
        </w:rPr>
        <w:t>&gt;</w:t>
      </w:r>
    </w:p>
    <w:p w:rsidR="00A148F0" w:rsidRPr="00082236" w:rsidRDefault="00A148F0" w:rsidP="00A148F0">
      <w:pPr>
        <w:pStyle w:val="ListParagraph"/>
        <w:numPr>
          <w:ilvl w:val="0"/>
          <w:numId w:val="3"/>
        </w:numPr>
        <w:shd w:val="clear" w:color="auto" w:fill="DBE5F1" w:themeFill="accent1" w:themeFillTint="33"/>
        <w:tabs>
          <w:tab w:val="clear" w:pos="720"/>
          <w:tab w:val="clear" w:pos="1152"/>
        </w:tabs>
        <w:autoSpaceDE w:val="0"/>
        <w:autoSpaceDN w:val="0"/>
        <w:adjustRightInd w:val="0"/>
        <w:spacing w:before="0" w:line="240" w:lineRule="auto"/>
        <w:ind w:left="567" w:hanging="6"/>
        <w:rPr>
          <w:rFonts w:ascii="Consolas" w:hAnsi="Consolas" w:cs="Consolas"/>
          <w:szCs w:val="20"/>
          <w:lang w:bidi="he-IL"/>
        </w:rPr>
      </w:pPr>
      <w:r w:rsidRPr="00082236">
        <w:rPr>
          <w:rFonts w:ascii="Consolas" w:hAnsi="Consolas" w:cs="Consolas"/>
          <w:color w:val="008080"/>
          <w:szCs w:val="20"/>
          <w:lang w:bidi="he-IL"/>
        </w:rPr>
        <w:t>&lt;/</w:t>
      </w:r>
      <w:r w:rsidRPr="00082236">
        <w:rPr>
          <w:rFonts w:ascii="Consolas" w:hAnsi="Consolas" w:cs="Consolas"/>
          <w:color w:val="3F7F7F"/>
          <w:szCs w:val="20"/>
          <w:lang w:bidi="he-IL"/>
        </w:rPr>
        <w:t>Module</w:t>
      </w:r>
      <w:r w:rsidRPr="00082236">
        <w:rPr>
          <w:rFonts w:ascii="Consolas" w:hAnsi="Consolas" w:cs="Consolas"/>
          <w:color w:val="008080"/>
          <w:szCs w:val="20"/>
          <w:lang w:bidi="he-IL"/>
        </w:rPr>
        <w:t>&gt;</w:t>
      </w:r>
    </w:p>
    <w:p w:rsidR="00A250C2" w:rsidRDefault="00D11821" w:rsidP="00583AC4">
      <w:pPr>
        <w:pStyle w:val="ListContinue"/>
        <w:rPr>
          <w:b/>
          <w:bCs/>
        </w:rPr>
      </w:pPr>
      <w:r>
        <w:rPr>
          <w:b/>
          <w:bCs/>
        </w:rPr>
        <w:br/>
      </w:r>
      <w:r w:rsidR="00A250C2" w:rsidRPr="00C24E68">
        <w:rPr>
          <w:b/>
          <w:bCs/>
        </w:rPr>
        <w:t>Detailed explanation about spec XML tags:</w:t>
      </w:r>
    </w:p>
    <w:p w:rsidR="00BE61C6" w:rsidRPr="00BE61C6" w:rsidRDefault="00BE61C6" w:rsidP="00BE61C6">
      <w:pPr>
        <w:pStyle w:val="ListContinue"/>
      </w:pPr>
      <w:r w:rsidRPr="00BE61C6">
        <w:t xml:space="preserve">The </w:t>
      </w:r>
      <w:r w:rsidRPr="003A7F42">
        <w:rPr>
          <w:rStyle w:val="ScreenOutput"/>
        </w:rPr>
        <w:t>spec.xml</w:t>
      </w:r>
      <w:r w:rsidRPr="00BE61C6">
        <w:t xml:space="preserve"> </w:t>
      </w:r>
      <w:r w:rsidR="003A7F42">
        <w:t xml:space="preserve">file defines the </w:t>
      </w:r>
      <w:proofErr w:type="spellStart"/>
      <w:r w:rsidR="003A7F42">
        <w:t>Open</w:t>
      </w:r>
      <w:r w:rsidRPr="00BE61C6">
        <w:t>Social</w:t>
      </w:r>
      <w:proofErr w:type="spellEnd"/>
      <w:r w:rsidRPr="00BE61C6">
        <w:t xml:space="preserve"> widget and the features it uses.</w:t>
      </w:r>
    </w:p>
    <w:p w:rsidR="00BE61C6" w:rsidRPr="00BE61C6" w:rsidRDefault="00BE61C6" w:rsidP="0073270F">
      <w:pPr>
        <w:pStyle w:val="ListContinue"/>
        <w:numPr>
          <w:ilvl w:val="0"/>
          <w:numId w:val="39"/>
        </w:numPr>
      </w:pPr>
      <w:r w:rsidRPr="00BE61C6">
        <w:t xml:space="preserve">Open the </w:t>
      </w:r>
      <w:r w:rsidRPr="003A7F42">
        <w:rPr>
          <w:rStyle w:val="ScreenOutput"/>
        </w:rPr>
        <w:t>pub.spec.xml</w:t>
      </w:r>
      <w:r w:rsidRPr="00BE61C6">
        <w:t xml:space="preserve"> file included in the venues folder</w:t>
      </w:r>
    </w:p>
    <w:p w:rsidR="00A250C2" w:rsidRPr="00C24E68" w:rsidRDefault="00BE61C6" w:rsidP="003A7F42">
      <w:pPr>
        <w:pStyle w:val="ListContinue"/>
        <w:numPr>
          <w:ilvl w:val="0"/>
          <w:numId w:val="39"/>
        </w:numPr>
      </w:pPr>
      <w:r w:rsidRPr="00BE61C6">
        <w:t xml:space="preserve">Notice </w:t>
      </w:r>
      <w:r w:rsidR="003A7F42">
        <w:t xml:space="preserve">that </w:t>
      </w:r>
      <w:r w:rsidRPr="00BE61C6">
        <w:t xml:space="preserve">the </w:t>
      </w:r>
      <w:r w:rsidR="003A7F42">
        <w:t>XML</w:t>
      </w:r>
      <w:r>
        <w:t xml:space="preserve"> contains the following tags:</w:t>
      </w:r>
    </w:p>
    <w:p w:rsidR="00BE61C6" w:rsidRPr="00BE61C6" w:rsidRDefault="00BE61C6" w:rsidP="00BE61C6">
      <w:pPr>
        <w:pStyle w:val="ListBullet2"/>
      </w:pPr>
      <w:r w:rsidRPr="00C24E68">
        <w:rPr>
          <w:rFonts w:ascii="Courier New" w:hAnsi="Courier New" w:cs="Courier New"/>
        </w:rPr>
        <w:t>&lt;Module&gt;:</w:t>
      </w:r>
      <w:r w:rsidRPr="00C24E68">
        <w:t xml:space="preserve"> Wraps an </w:t>
      </w:r>
      <w:proofErr w:type="spellStart"/>
      <w:r w:rsidRPr="00C24E68">
        <w:t>OpenSocial</w:t>
      </w:r>
      <w:proofErr w:type="spellEnd"/>
      <w:r w:rsidRPr="00C24E68">
        <w:t xml:space="preserve"> widget</w:t>
      </w:r>
      <w:r w:rsidR="00A277F3">
        <w:t>.</w:t>
      </w:r>
    </w:p>
    <w:p w:rsidR="00A250C2" w:rsidRPr="00C24E68" w:rsidRDefault="00A250C2" w:rsidP="00BE61C6">
      <w:pPr>
        <w:pStyle w:val="ListBullet2"/>
      </w:pPr>
      <w:r w:rsidRPr="00C24E68">
        <w:rPr>
          <w:rFonts w:ascii="Courier New" w:hAnsi="Courier New" w:cs="Courier New"/>
        </w:rPr>
        <w:t>&lt;</w:t>
      </w:r>
      <w:proofErr w:type="spellStart"/>
      <w:r w:rsidRPr="00C24E68">
        <w:rPr>
          <w:rFonts w:ascii="Courier New" w:hAnsi="Courier New" w:cs="Courier New"/>
        </w:rPr>
        <w:t>ModulePrefs</w:t>
      </w:r>
      <w:proofErr w:type="spellEnd"/>
      <w:r w:rsidRPr="00C24E68">
        <w:rPr>
          <w:rFonts w:ascii="Courier New" w:hAnsi="Courier New" w:cs="Courier New"/>
        </w:rPr>
        <w:t>&gt;:</w:t>
      </w:r>
      <w:r w:rsidRPr="00C24E68">
        <w:t xml:space="preserve"> Includes widget preferences, such as required features, configuration, and metadata.</w:t>
      </w:r>
    </w:p>
    <w:p w:rsidR="00A250C2" w:rsidRPr="00C24E68" w:rsidRDefault="00A250C2" w:rsidP="00BE61C6">
      <w:pPr>
        <w:pStyle w:val="ListBullet2"/>
      </w:pPr>
      <w:r w:rsidRPr="00C24E68">
        <w:rPr>
          <w:rFonts w:ascii="Courier New" w:hAnsi="Courier New" w:cs="Courier New"/>
        </w:rPr>
        <w:t>&lt;Require&gt;:</w:t>
      </w:r>
      <w:r w:rsidRPr="00C24E68">
        <w:t xml:space="preserve"> Defines the dependencies of </w:t>
      </w:r>
      <w:proofErr w:type="spellStart"/>
      <w:r w:rsidRPr="00C24E68">
        <w:t>OpenSocial</w:t>
      </w:r>
      <w:proofErr w:type="spellEnd"/>
      <w:r w:rsidRPr="00C24E68">
        <w:t xml:space="preserve"> features. To use an </w:t>
      </w:r>
      <w:proofErr w:type="spellStart"/>
      <w:r w:rsidRPr="00C24E68">
        <w:t>OpenSocial</w:t>
      </w:r>
      <w:proofErr w:type="spellEnd"/>
      <w:r w:rsidRPr="00C24E68">
        <w:t xml:space="preserve"> feature, add the </w:t>
      </w:r>
      <w:r w:rsidRPr="00C24E68">
        <w:rPr>
          <w:rFonts w:ascii="Courier New" w:hAnsi="Courier New" w:cs="Courier New"/>
        </w:rPr>
        <w:t>feature</w:t>
      </w:r>
      <w:r w:rsidRPr="00C24E68">
        <w:t xml:space="preserve"> attribute and use the </w:t>
      </w:r>
      <w:proofErr w:type="spellStart"/>
      <w:r w:rsidRPr="00C24E68">
        <w:t>OpenSocial</w:t>
      </w:r>
      <w:proofErr w:type="spellEnd"/>
      <w:r w:rsidRPr="00C24E68">
        <w:t xml:space="preserve"> feature name. Shindig injects the relevant JavaScript code to both the widgets and the container.</w:t>
      </w:r>
    </w:p>
    <w:p w:rsidR="00A250C2" w:rsidRPr="00C24E68" w:rsidRDefault="00A250C2" w:rsidP="00BE61C6">
      <w:pPr>
        <w:pStyle w:val="ListBullet2"/>
      </w:pPr>
      <w:r w:rsidRPr="00C24E68">
        <w:rPr>
          <w:rFonts w:ascii="Courier New" w:hAnsi="Courier New" w:cs="Courier New"/>
        </w:rPr>
        <w:t>&lt;Content&gt;:</w:t>
      </w:r>
      <w:r w:rsidRPr="00C24E68">
        <w:t xml:space="preserve"> Defines the content of the widget (HTML, JavaScript, </w:t>
      </w:r>
      <w:proofErr w:type="gramStart"/>
      <w:r w:rsidRPr="00C24E68">
        <w:t>CSS</w:t>
      </w:r>
      <w:proofErr w:type="gramEnd"/>
      <w:r w:rsidRPr="00C24E68">
        <w:t xml:space="preserve">). If the content is fetched from an external resource, the </w:t>
      </w:r>
      <w:proofErr w:type="spellStart"/>
      <w:r w:rsidRPr="00C24E68">
        <w:rPr>
          <w:rFonts w:ascii="Courier New" w:hAnsi="Courier New" w:cs="Courier New"/>
        </w:rPr>
        <w:t>href</w:t>
      </w:r>
      <w:proofErr w:type="spellEnd"/>
      <w:r w:rsidRPr="00C24E68">
        <w:t xml:space="preserve"> attribute specifies the location of the resource. If the content is very short and does not require a separate file, it is possible to include the code inside the </w:t>
      </w:r>
      <w:r w:rsidRPr="00C24E68">
        <w:rPr>
          <w:rFonts w:ascii="Courier New" w:hAnsi="Courier New" w:cs="Courier New"/>
        </w:rPr>
        <w:t>&lt;content&gt;</w:t>
      </w:r>
      <w:r w:rsidRPr="00C24E68">
        <w:t xml:space="preserve"> tag using a CDATA entry (you will see this later in the exercise). </w:t>
      </w:r>
    </w:p>
    <w:p w:rsidR="00A250C2" w:rsidRPr="00C24E68" w:rsidRDefault="00A250C2" w:rsidP="00BE61C6">
      <w:pPr>
        <w:pStyle w:val="ListBullet2"/>
      </w:pPr>
      <w:r w:rsidRPr="00C24E68">
        <w:t xml:space="preserve">The </w:t>
      </w:r>
      <w:r w:rsidRPr="00C24E68">
        <w:rPr>
          <w:rFonts w:ascii="Courier New" w:hAnsi="Courier New" w:cs="Courier New"/>
        </w:rPr>
        <w:t>view</w:t>
      </w:r>
      <w:r w:rsidRPr="00C24E68">
        <w:t xml:space="preserve"> attribute inside the &lt;</w:t>
      </w:r>
      <w:r w:rsidRPr="00C24E68">
        <w:rPr>
          <w:rFonts w:ascii="Courier New" w:hAnsi="Courier New" w:cs="Courier New"/>
        </w:rPr>
        <w:t>Content&gt;</w:t>
      </w:r>
      <w:r w:rsidRPr="00C24E68">
        <w:t xml:space="preserve"> tag specifies the display settings of the content. An </w:t>
      </w:r>
      <w:proofErr w:type="spellStart"/>
      <w:r w:rsidRPr="00C24E68">
        <w:t>OpenSocial</w:t>
      </w:r>
      <w:proofErr w:type="spellEnd"/>
      <w:r w:rsidRPr="00C24E68">
        <w:t xml:space="preserve"> widget may have several views, which indicates that the widget is using different views for different UI/applications (for example: </w:t>
      </w:r>
      <w:r w:rsidRPr="00C24E68">
        <w:rPr>
          <w:rFonts w:ascii="Courier New" w:hAnsi="Courier New" w:cs="Courier New"/>
        </w:rPr>
        <w:t>view="authoring, consumption, mobile, preview”</w:t>
      </w:r>
      <w:r w:rsidRPr="00C24E68">
        <w:t>).</w:t>
      </w:r>
    </w:p>
    <w:p w:rsidR="007C76D7" w:rsidRPr="00C24E68" w:rsidRDefault="007C76D7" w:rsidP="004D14E3">
      <w:pPr>
        <w:pStyle w:val="Heading2"/>
        <w:rPr>
          <w:lang w:val="en-US"/>
        </w:rPr>
      </w:pPr>
      <w:bookmarkStart w:id="39" w:name="_Toc381885307"/>
      <w:r w:rsidRPr="00C24E68">
        <w:rPr>
          <w:lang w:val="en-US"/>
        </w:rPr>
        <w:lastRenderedPageBreak/>
        <w:t>Creat</w:t>
      </w:r>
      <w:r w:rsidR="00BB316C" w:rsidRPr="00C24E68">
        <w:rPr>
          <w:lang w:val="en-US"/>
        </w:rPr>
        <w:t>e</w:t>
      </w:r>
      <w:r w:rsidRPr="00C24E68">
        <w:rPr>
          <w:lang w:val="en-US"/>
        </w:rPr>
        <w:t xml:space="preserve"> the Venue</w:t>
      </w:r>
      <w:r w:rsidR="00B86A6D" w:rsidRPr="00C24E68">
        <w:rPr>
          <w:lang w:val="en-US"/>
        </w:rPr>
        <w:t xml:space="preserve"> </w:t>
      </w:r>
      <w:r w:rsidRPr="00C24E68">
        <w:rPr>
          <w:lang w:val="en-US"/>
        </w:rPr>
        <w:t xml:space="preserve">Map widget (the </w:t>
      </w:r>
      <w:r w:rsidR="005A0907" w:rsidRPr="00C24E68">
        <w:rPr>
          <w:lang w:val="en-US"/>
        </w:rPr>
        <w:t>s</w:t>
      </w:r>
      <w:r w:rsidRPr="00C24E68">
        <w:rPr>
          <w:lang w:val="en-US"/>
        </w:rPr>
        <w:t>ubscriber)</w:t>
      </w:r>
      <w:bookmarkEnd w:id="39"/>
    </w:p>
    <w:p w:rsidR="007C76D7" w:rsidRPr="00C24E68" w:rsidRDefault="007C76D7" w:rsidP="0089091D">
      <w:pPr>
        <w:pStyle w:val="Heading2a"/>
        <w:rPr>
          <w:lang w:val="en-US"/>
        </w:rPr>
      </w:pPr>
      <w:bookmarkStart w:id="40" w:name="_Toc381885308"/>
      <w:r w:rsidRPr="00C24E68">
        <w:rPr>
          <w:lang w:val="en-US"/>
        </w:rPr>
        <w:t>Create a new folder</w:t>
      </w:r>
      <w:bookmarkEnd w:id="40"/>
    </w:p>
    <w:p w:rsidR="007C76D7" w:rsidRPr="00C24E68" w:rsidRDefault="007C76D7" w:rsidP="00082236">
      <w:pPr>
        <w:pStyle w:val="ListNumber"/>
        <w:rPr>
          <w:lang w:val="en-US"/>
        </w:rPr>
      </w:pPr>
      <w:r w:rsidRPr="00C24E68">
        <w:rPr>
          <w:lang w:val="en-US"/>
        </w:rPr>
        <w:t xml:space="preserve">Create a new folder under </w:t>
      </w:r>
      <w:r w:rsidR="001B3DC4">
        <w:rPr>
          <w:rFonts w:ascii="Courier New" w:hAnsi="Courier New" w:cs="Courier New"/>
          <w:lang w:val="en-US"/>
        </w:rPr>
        <w:t>venues</w:t>
      </w:r>
      <w:r w:rsidRPr="00C24E68">
        <w:rPr>
          <w:rFonts w:ascii="Courier New" w:hAnsi="Courier New" w:cs="Courier New"/>
          <w:lang w:val="en-US"/>
        </w:rPr>
        <w:t xml:space="preserve"> </w:t>
      </w:r>
      <w:r w:rsidRPr="00C24E68">
        <w:rPr>
          <w:lang w:val="en-US"/>
        </w:rPr>
        <w:t xml:space="preserve">and name it </w:t>
      </w:r>
      <w:r w:rsidRPr="00C24E68">
        <w:rPr>
          <w:rStyle w:val="UserInput"/>
        </w:rPr>
        <w:t>sub</w:t>
      </w:r>
      <w:r w:rsidRPr="00C24E68">
        <w:rPr>
          <w:rFonts w:ascii="Courier New" w:hAnsi="Courier New" w:cs="Courier New"/>
          <w:lang w:val="en-US"/>
        </w:rPr>
        <w:t>.</w:t>
      </w:r>
    </w:p>
    <w:p w:rsidR="007C76D7" w:rsidRPr="00C24E68" w:rsidRDefault="00991E4F" w:rsidP="0089091D">
      <w:pPr>
        <w:pStyle w:val="Heading2a"/>
        <w:rPr>
          <w:lang w:val="en-US"/>
        </w:rPr>
      </w:pPr>
      <w:bookmarkStart w:id="41" w:name="_Toc381885309"/>
      <w:r>
        <w:rPr>
          <w:lang w:val="en-US"/>
        </w:rPr>
        <w:br/>
      </w:r>
      <w:r w:rsidR="007C76D7" w:rsidRPr="00C24E68">
        <w:rPr>
          <w:lang w:val="en-US"/>
        </w:rPr>
        <w:t>Create a new JavaScript file</w:t>
      </w:r>
      <w:bookmarkEnd w:id="41"/>
    </w:p>
    <w:p w:rsidR="00AE2208" w:rsidRPr="008A4063" w:rsidRDefault="00AE2208" w:rsidP="008A4063">
      <w:pPr>
        <w:pStyle w:val="ListNumber"/>
        <w:rPr>
          <w:lang w:val="en-US"/>
        </w:rPr>
      </w:pPr>
      <w:r>
        <w:rPr>
          <w:lang w:val="en-US"/>
        </w:rPr>
        <w:t xml:space="preserve">Create a new folder for your </w:t>
      </w:r>
      <w:r w:rsidR="008A4063">
        <w:rPr>
          <w:lang w:val="en-US"/>
        </w:rPr>
        <w:t>JavaS</w:t>
      </w:r>
      <w:r>
        <w:rPr>
          <w:lang w:val="en-US"/>
        </w:rPr>
        <w:t>cript</w:t>
      </w:r>
      <w:r w:rsidR="001C2E6F">
        <w:rPr>
          <w:lang w:val="en-US"/>
        </w:rPr>
        <w:t xml:space="preserve"> file</w:t>
      </w:r>
      <w:r>
        <w:rPr>
          <w:lang w:val="en-US"/>
        </w:rPr>
        <w:t xml:space="preserve">s under </w:t>
      </w:r>
      <w:r w:rsidRPr="001C2E6F">
        <w:rPr>
          <w:rFonts w:ascii="Courier New" w:hAnsi="Courier New" w:cs="Courier New"/>
          <w:lang w:val="en-US"/>
        </w:rPr>
        <w:t xml:space="preserve">sub </w:t>
      </w:r>
      <w:r>
        <w:rPr>
          <w:lang w:val="en-US"/>
        </w:rPr>
        <w:t xml:space="preserve">and name it </w:t>
      </w:r>
      <w:proofErr w:type="spellStart"/>
      <w:r w:rsidRPr="001C2E6F">
        <w:rPr>
          <w:rFonts w:ascii="Courier New" w:hAnsi="Courier New" w:cs="Courier New"/>
          <w:b/>
          <w:bCs/>
          <w:lang w:val="en-US"/>
        </w:rPr>
        <w:t>js</w:t>
      </w:r>
      <w:proofErr w:type="spellEnd"/>
      <w:r w:rsidRPr="001C2E6F">
        <w:rPr>
          <w:rFonts w:ascii="Courier New" w:hAnsi="Courier New" w:cs="Courier New"/>
          <w:b/>
          <w:bCs/>
          <w:lang w:val="en-US"/>
        </w:rPr>
        <w:t>.</w:t>
      </w:r>
    </w:p>
    <w:p w:rsidR="007C76D7" w:rsidRPr="00C24E68" w:rsidRDefault="007C76D7" w:rsidP="00082236">
      <w:pPr>
        <w:pStyle w:val="ListNumber"/>
        <w:rPr>
          <w:lang w:val="en-US"/>
        </w:rPr>
      </w:pPr>
      <w:r w:rsidRPr="00C24E68">
        <w:rPr>
          <w:lang w:val="en-US"/>
        </w:rPr>
        <w:t xml:space="preserve">Create a new </w:t>
      </w:r>
      <w:r w:rsidR="002B6CA2">
        <w:rPr>
          <w:lang w:val="en-US"/>
        </w:rPr>
        <w:t>file (</w:t>
      </w:r>
      <w:r w:rsidRPr="00C24E68">
        <w:rPr>
          <w:lang w:val="en-US"/>
        </w:rPr>
        <w:t>JavaScript file</w:t>
      </w:r>
      <w:r w:rsidR="002B6CA2">
        <w:rPr>
          <w:lang w:val="en-US"/>
        </w:rPr>
        <w:t>)</w:t>
      </w:r>
      <w:r w:rsidRPr="00C24E68">
        <w:rPr>
          <w:lang w:val="en-US"/>
        </w:rPr>
        <w:t xml:space="preserve"> in the </w:t>
      </w:r>
      <w:r w:rsidRPr="00C24E68">
        <w:rPr>
          <w:rFonts w:ascii="Courier New" w:hAnsi="Courier New" w:cs="Courier New"/>
          <w:lang w:val="en-US"/>
        </w:rPr>
        <w:t>sub</w:t>
      </w:r>
      <w:r w:rsidR="00AE2208">
        <w:rPr>
          <w:rFonts w:ascii="Courier New" w:hAnsi="Courier New" w:cs="Courier New"/>
          <w:lang w:val="en-US"/>
        </w:rPr>
        <w:t>\</w:t>
      </w:r>
      <w:proofErr w:type="spellStart"/>
      <w:r w:rsidR="00AE2208">
        <w:rPr>
          <w:rFonts w:ascii="Courier New" w:hAnsi="Courier New" w:cs="Courier New"/>
          <w:lang w:val="en-US"/>
        </w:rPr>
        <w:t>js</w:t>
      </w:r>
      <w:proofErr w:type="spellEnd"/>
      <w:r w:rsidRPr="00C24E68">
        <w:rPr>
          <w:lang w:val="en-US"/>
        </w:rPr>
        <w:t xml:space="preserve"> folder, and name it </w:t>
      </w:r>
      <w:r w:rsidRPr="00C24E68">
        <w:rPr>
          <w:rStyle w:val="UserInput"/>
        </w:rPr>
        <w:t>sub.js</w:t>
      </w:r>
      <w:r w:rsidRPr="00C24E68">
        <w:rPr>
          <w:lang w:val="en-US"/>
        </w:rPr>
        <w:t xml:space="preserve">. </w:t>
      </w:r>
    </w:p>
    <w:p w:rsidR="007C76D7" w:rsidRPr="00C24E68" w:rsidRDefault="007C76D7" w:rsidP="00082236">
      <w:pPr>
        <w:pStyle w:val="ListNumber"/>
        <w:rPr>
          <w:lang w:val="en-US"/>
        </w:rPr>
      </w:pPr>
      <w:r w:rsidRPr="00C24E68">
        <w:rPr>
          <w:lang w:val="en-US"/>
        </w:rPr>
        <w:t>Copy the following code into the JavaScript file:</w:t>
      </w:r>
    </w:p>
    <w:p w:rsidR="00CC7AF0" w:rsidRPr="00C24E68" w:rsidRDefault="00CC7AF0" w:rsidP="00FA4D27">
      <w:pPr>
        <w:pStyle w:val="ListParagraph"/>
        <w:numPr>
          <w:ilvl w:val="0"/>
          <w:numId w:val="7"/>
        </w:numPr>
        <w:shd w:val="clear" w:color="auto" w:fill="DBE5F1" w:themeFill="accent1" w:themeFillTint="33"/>
        <w:tabs>
          <w:tab w:val="clear" w:pos="1152"/>
          <w:tab w:val="left" w:pos="1418"/>
        </w:tabs>
        <w:autoSpaceDE w:val="0"/>
        <w:autoSpaceDN w:val="0"/>
        <w:adjustRightInd w:val="0"/>
        <w:ind w:left="993"/>
        <w:rPr>
          <w:rFonts w:ascii="Consolas" w:hAnsi="Consolas" w:cs="Consolas"/>
          <w:sz w:val="18"/>
          <w:szCs w:val="18"/>
          <w:lang w:bidi="he-IL"/>
        </w:rPr>
      </w:pPr>
      <w:proofErr w:type="spellStart"/>
      <w:r w:rsidRPr="00C24E68">
        <w:rPr>
          <w:rFonts w:ascii="Consolas" w:hAnsi="Consolas" w:cs="Consolas"/>
          <w:color w:val="7F0055"/>
          <w:sz w:val="18"/>
          <w:szCs w:val="18"/>
          <w:lang w:bidi="he-IL"/>
        </w:rPr>
        <w:t>var</w:t>
      </w:r>
      <w:proofErr w:type="spellEnd"/>
      <w:r w:rsidRPr="00C24E68">
        <w:rPr>
          <w:rFonts w:ascii="Consolas" w:hAnsi="Consolas" w:cs="Consolas"/>
          <w:color w:val="000000"/>
          <w:sz w:val="18"/>
          <w:szCs w:val="18"/>
          <w:lang w:bidi="he-IL"/>
        </w:rPr>
        <w:t xml:space="preserve"> </w:t>
      </w:r>
      <w:proofErr w:type="spellStart"/>
      <w:r w:rsidRPr="00C24E68">
        <w:rPr>
          <w:rFonts w:ascii="Consolas" w:hAnsi="Consolas" w:cs="Consolas"/>
          <w:color w:val="000000"/>
          <w:sz w:val="18"/>
          <w:szCs w:val="18"/>
          <w:lang w:bidi="he-IL"/>
        </w:rPr>
        <w:t>urlSubscriber</w:t>
      </w:r>
      <w:proofErr w:type="spellEnd"/>
      <w:r w:rsidRPr="00C24E68">
        <w:rPr>
          <w:rFonts w:ascii="Consolas" w:hAnsi="Consolas" w:cs="Consolas"/>
          <w:color w:val="000000"/>
          <w:sz w:val="18"/>
          <w:szCs w:val="18"/>
          <w:lang w:bidi="he-IL"/>
        </w:rPr>
        <w:t xml:space="preserve"> = {};</w:t>
      </w:r>
    </w:p>
    <w:p w:rsidR="00CC7AF0" w:rsidRPr="00C24E68" w:rsidRDefault="00CC7AF0" w:rsidP="00FA4D27">
      <w:pPr>
        <w:pStyle w:val="ListParagraph"/>
        <w:numPr>
          <w:ilvl w:val="0"/>
          <w:numId w:val="7"/>
        </w:numPr>
        <w:shd w:val="clear" w:color="auto" w:fill="DBE5F1" w:themeFill="accent1" w:themeFillTint="33"/>
        <w:tabs>
          <w:tab w:val="clear" w:pos="1152"/>
          <w:tab w:val="left" w:pos="1418"/>
        </w:tabs>
        <w:autoSpaceDE w:val="0"/>
        <w:autoSpaceDN w:val="0"/>
        <w:adjustRightInd w:val="0"/>
        <w:ind w:left="993"/>
        <w:rPr>
          <w:rFonts w:ascii="Consolas" w:hAnsi="Consolas" w:cs="Consolas"/>
          <w:sz w:val="18"/>
          <w:szCs w:val="18"/>
          <w:lang w:bidi="he-IL"/>
        </w:rPr>
      </w:pPr>
    </w:p>
    <w:p w:rsidR="00CC7AF0" w:rsidRPr="00C24E68" w:rsidRDefault="00CC7AF0" w:rsidP="00FA4D27">
      <w:pPr>
        <w:pStyle w:val="ListParagraph"/>
        <w:numPr>
          <w:ilvl w:val="0"/>
          <w:numId w:val="7"/>
        </w:numPr>
        <w:shd w:val="clear" w:color="auto" w:fill="DBE5F1" w:themeFill="accent1" w:themeFillTint="33"/>
        <w:tabs>
          <w:tab w:val="clear" w:pos="1152"/>
          <w:tab w:val="left" w:pos="1418"/>
        </w:tabs>
        <w:autoSpaceDE w:val="0"/>
        <w:autoSpaceDN w:val="0"/>
        <w:adjustRightInd w:val="0"/>
        <w:ind w:left="993"/>
        <w:rPr>
          <w:rFonts w:ascii="Consolas" w:hAnsi="Consolas" w:cs="Consolas"/>
          <w:sz w:val="18"/>
          <w:szCs w:val="18"/>
          <w:lang w:bidi="he-IL"/>
        </w:rPr>
      </w:pPr>
      <w:proofErr w:type="spellStart"/>
      <w:r w:rsidRPr="00C24E68">
        <w:rPr>
          <w:rFonts w:ascii="Consolas" w:hAnsi="Consolas" w:cs="Consolas"/>
          <w:color w:val="000000"/>
          <w:sz w:val="18"/>
          <w:szCs w:val="18"/>
          <w:lang w:bidi="he-IL"/>
        </w:rPr>
        <w:t>urlSubscriber.prefix</w:t>
      </w:r>
      <w:proofErr w:type="spellEnd"/>
      <w:r w:rsidRPr="00C24E68">
        <w:rPr>
          <w:rFonts w:ascii="Consolas" w:hAnsi="Consolas" w:cs="Consolas"/>
          <w:color w:val="000000"/>
          <w:sz w:val="18"/>
          <w:szCs w:val="18"/>
          <w:lang w:bidi="he-IL"/>
        </w:rPr>
        <w:t xml:space="preserve"> = </w:t>
      </w:r>
      <w:r w:rsidRPr="00C24E68">
        <w:rPr>
          <w:rFonts w:ascii="Consolas" w:hAnsi="Consolas" w:cs="Consolas"/>
          <w:color w:val="2A00FF"/>
          <w:sz w:val="18"/>
          <w:szCs w:val="18"/>
          <w:lang w:bidi="he-IL"/>
        </w:rPr>
        <w:t>"</w:t>
      </w:r>
      <w:proofErr w:type="spellStart"/>
      <w:r w:rsidRPr="00C24E68">
        <w:rPr>
          <w:rFonts w:ascii="Consolas" w:hAnsi="Consolas" w:cs="Consolas"/>
          <w:color w:val="2A00FF"/>
          <w:sz w:val="18"/>
          <w:szCs w:val="18"/>
          <w:lang w:bidi="he-IL"/>
        </w:rPr>
        <w:t>urlSubscriber</w:t>
      </w:r>
      <w:proofErr w:type="spellEnd"/>
      <w:r w:rsidRPr="00C24E68">
        <w:rPr>
          <w:rFonts w:ascii="Consolas" w:hAnsi="Consolas" w:cs="Consolas"/>
          <w:color w:val="2A00FF"/>
          <w:sz w:val="18"/>
          <w:szCs w:val="18"/>
          <w:lang w:bidi="he-IL"/>
        </w:rPr>
        <w:t>_"</w:t>
      </w:r>
      <w:r w:rsidRPr="00C24E68">
        <w:rPr>
          <w:rFonts w:ascii="Consolas" w:hAnsi="Consolas" w:cs="Consolas"/>
          <w:color w:val="000000"/>
          <w:sz w:val="18"/>
          <w:szCs w:val="18"/>
          <w:lang w:bidi="he-IL"/>
        </w:rPr>
        <w:t xml:space="preserve">; </w:t>
      </w:r>
      <w:r w:rsidRPr="00C24E68">
        <w:rPr>
          <w:rFonts w:ascii="Consolas" w:hAnsi="Consolas" w:cs="Consolas"/>
          <w:color w:val="3F7F5F"/>
          <w:sz w:val="18"/>
          <w:szCs w:val="18"/>
          <w:lang w:bidi="he-IL"/>
        </w:rPr>
        <w:t>///this is a reserved prefix for all keys, to avoid conflicts</w:t>
      </w:r>
    </w:p>
    <w:p w:rsidR="00CC7AF0" w:rsidRPr="00C24E68" w:rsidRDefault="00CC7AF0" w:rsidP="00FA4D27">
      <w:pPr>
        <w:pStyle w:val="ListParagraph"/>
        <w:numPr>
          <w:ilvl w:val="0"/>
          <w:numId w:val="7"/>
        </w:numPr>
        <w:shd w:val="clear" w:color="auto" w:fill="DBE5F1" w:themeFill="accent1" w:themeFillTint="33"/>
        <w:tabs>
          <w:tab w:val="clear" w:pos="1152"/>
          <w:tab w:val="left" w:pos="1418"/>
        </w:tabs>
        <w:autoSpaceDE w:val="0"/>
        <w:autoSpaceDN w:val="0"/>
        <w:adjustRightInd w:val="0"/>
        <w:ind w:left="993"/>
        <w:rPr>
          <w:rFonts w:ascii="Consolas" w:hAnsi="Consolas" w:cs="Consolas"/>
          <w:sz w:val="18"/>
          <w:szCs w:val="18"/>
          <w:lang w:bidi="he-IL"/>
        </w:rPr>
      </w:pPr>
      <w:proofErr w:type="spellStart"/>
      <w:r w:rsidRPr="00C24E68">
        <w:rPr>
          <w:rFonts w:ascii="Consolas" w:hAnsi="Consolas" w:cs="Consolas"/>
          <w:color w:val="000000"/>
          <w:sz w:val="18"/>
          <w:szCs w:val="18"/>
          <w:lang w:bidi="he-IL"/>
        </w:rPr>
        <w:t>urlSubscriber.pubsubKey</w:t>
      </w:r>
      <w:proofErr w:type="spellEnd"/>
      <w:r w:rsidRPr="00C24E68">
        <w:rPr>
          <w:rFonts w:ascii="Consolas" w:hAnsi="Consolas" w:cs="Consolas"/>
          <w:color w:val="000000"/>
          <w:sz w:val="18"/>
          <w:szCs w:val="18"/>
          <w:lang w:bidi="he-IL"/>
        </w:rPr>
        <w:t xml:space="preserve"> = </w:t>
      </w:r>
      <w:r w:rsidRPr="00C24E68">
        <w:rPr>
          <w:rFonts w:ascii="Consolas" w:hAnsi="Consolas" w:cs="Consolas"/>
          <w:color w:val="2A00FF"/>
          <w:sz w:val="18"/>
          <w:szCs w:val="18"/>
          <w:lang w:bidi="he-IL"/>
        </w:rPr>
        <w:t>"</w:t>
      </w:r>
      <w:proofErr w:type="spellStart"/>
      <w:r w:rsidRPr="00C24E68">
        <w:rPr>
          <w:rFonts w:ascii="Consolas" w:hAnsi="Consolas" w:cs="Consolas"/>
          <w:color w:val="2A00FF"/>
          <w:sz w:val="18"/>
          <w:szCs w:val="18"/>
          <w:lang w:bidi="he-IL"/>
        </w:rPr>
        <w:t>contextURL</w:t>
      </w:r>
      <w:proofErr w:type="spellEnd"/>
      <w:r w:rsidRPr="00C24E68">
        <w:rPr>
          <w:rFonts w:ascii="Consolas" w:hAnsi="Consolas" w:cs="Consolas"/>
          <w:color w:val="2A00FF"/>
          <w:sz w:val="18"/>
          <w:szCs w:val="18"/>
          <w:lang w:bidi="he-IL"/>
        </w:rPr>
        <w:t>"</w:t>
      </w:r>
      <w:r w:rsidRPr="00C24E68">
        <w:rPr>
          <w:rFonts w:ascii="Consolas" w:hAnsi="Consolas" w:cs="Consolas"/>
          <w:color w:val="000000"/>
          <w:sz w:val="18"/>
          <w:szCs w:val="18"/>
          <w:lang w:bidi="he-IL"/>
        </w:rPr>
        <w:t>;</w:t>
      </w:r>
    </w:p>
    <w:p w:rsidR="00CC7AF0" w:rsidRPr="00C24E68" w:rsidRDefault="00CC7AF0" w:rsidP="00FA4D27">
      <w:pPr>
        <w:pStyle w:val="ListParagraph"/>
        <w:numPr>
          <w:ilvl w:val="0"/>
          <w:numId w:val="7"/>
        </w:numPr>
        <w:shd w:val="clear" w:color="auto" w:fill="DBE5F1" w:themeFill="accent1" w:themeFillTint="33"/>
        <w:tabs>
          <w:tab w:val="clear" w:pos="1152"/>
          <w:tab w:val="left" w:pos="1418"/>
        </w:tabs>
        <w:autoSpaceDE w:val="0"/>
        <w:autoSpaceDN w:val="0"/>
        <w:adjustRightInd w:val="0"/>
        <w:ind w:left="993"/>
        <w:rPr>
          <w:rFonts w:ascii="Consolas" w:hAnsi="Consolas" w:cs="Consolas"/>
          <w:sz w:val="18"/>
          <w:szCs w:val="18"/>
          <w:lang w:bidi="he-IL"/>
        </w:rPr>
      </w:pPr>
    </w:p>
    <w:p w:rsidR="00CC7AF0" w:rsidRPr="00C24E68" w:rsidRDefault="00CC7AF0" w:rsidP="00FA4D27">
      <w:pPr>
        <w:pStyle w:val="ListParagraph"/>
        <w:numPr>
          <w:ilvl w:val="0"/>
          <w:numId w:val="7"/>
        </w:numPr>
        <w:shd w:val="clear" w:color="auto" w:fill="DBE5F1" w:themeFill="accent1" w:themeFillTint="33"/>
        <w:tabs>
          <w:tab w:val="clear" w:pos="1152"/>
          <w:tab w:val="left" w:pos="1418"/>
        </w:tabs>
        <w:autoSpaceDE w:val="0"/>
        <w:autoSpaceDN w:val="0"/>
        <w:adjustRightInd w:val="0"/>
        <w:ind w:left="993"/>
        <w:rPr>
          <w:rFonts w:ascii="Consolas" w:hAnsi="Consolas" w:cs="Consolas"/>
          <w:sz w:val="18"/>
          <w:szCs w:val="18"/>
          <w:lang w:bidi="he-IL"/>
        </w:rPr>
      </w:pPr>
      <w:r w:rsidRPr="00C24E68">
        <w:rPr>
          <w:rFonts w:ascii="Consolas" w:hAnsi="Consolas" w:cs="Consolas"/>
          <w:color w:val="3F7F5F"/>
          <w:sz w:val="18"/>
          <w:szCs w:val="18"/>
          <w:lang w:bidi="he-IL"/>
        </w:rPr>
        <w:t>/*</w:t>
      </w:r>
    </w:p>
    <w:p w:rsidR="00CC7AF0" w:rsidRPr="00C24E68" w:rsidRDefault="00CC7AF0" w:rsidP="00FA4D27">
      <w:pPr>
        <w:pStyle w:val="ListParagraph"/>
        <w:numPr>
          <w:ilvl w:val="0"/>
          <w:numId w:val="7"/>
        </w:numPr>
        <w:shd w:val="clear" w:color="auto" w:fill="DBE5F1" w:themeFill="accent1" w:themeFillTint="33"/>
        <w:tabs>
          <w:tab w:val="clear" w:pos="1152"/>
          <w:tab w:val="left" w:pos="1418"/>
        </w:tabs>
        <w:autoSpaceDE w:val="0"/>
        <w:autoSpaceDN w:val="0"/>
        <w:adjustRightInd w:val="0"/>
        <w:ind w:left="993"/>
        <w:rPr>
          <w:rFonts w:ascii="Consolas" w:hAnsi="Consolas" w:cs="Consolas"/>
          <w:sz w:val="18"/>
          <w:szCs w:val="18"/>
          <w:lang w:bidi="he-IL"/>
        </w:rPr>
      </w:pPr>
      <w:r w:rsidRPr="00C24E68">
        <w:rPr>
          <w:rFonts w:ascii="Consolas" w:hAnsi="Consolas" w:cs="Consolas"/>
          <w:color w:val="3F7F5F"/>
          <w:sz w:val="18"/>
          <w:szCs w:val="18"/>
          <w:lang w:bidi="he-IL"/>
        </w:rPr>
        <w:t>* This will be the callback function of a publish event.</w:t>
      </w:r>
    </w:p>
    <w:p w:rsidR="00CC7AF0" w:rsidRPr="00C24E68" w:rsidRDefault="00CC7AF0" w:rsidP="00FA4D27">
      <w:pPr>
        <w:pStyle w:val="ListParagraph"/>
        <w:numPr>
          <w:ilvl w:val="0"/>
          <w:numId w:val="7"/>
        </w:numPr>
        <w:shd w:val="clear" w:color="auto" w:fill="DBE5F1" w:themeFill="accent1" w:themeFillTint="33"/>
        <w:tabs>
          <w:tab w:val="clear" w:pos="1152"/>
          <w:tab w:val="left" w:pos="1418"/>
        </w:tabs>
        <w:autoSpaceDE w:val="0"/>
        <w:autoSpaceDN w:val="0"/>
        <w:adjustRightInd w:val="0"/>
        <w:ind w:left="993"/>
        <w:rPr>
          <w:rFonts w:ascii="Consolas" w:hAnsi="Consolas" w:cs="Consolas"/>
          <w:sz w:val="18"/>
          <w:szCs w:val="18"/>
          <w:lang w:bidi="he-IL"/>
        </w:rPr>
      </w:pPr>
      <w:r w:rsidRPr="00C24E68">
        <w:rPr>
          <w:rFonts w:ascii="Consolas" w:hAnsi="Consolas" w:cs="Consolas"/>
          <w:color w:val="3F7F5F"/>
          <w:sz w:val="18"/>
          <w:szCs w:val="18"/>
          <w:lang w:bidi="he-IL"/>
        </w:rPr>
        <w:t>*/</w:t>
      </w:r>
    </w:p>
    <w:p w:rsidR="00CC7AF0" w:rsidRPr="00C24E68" w:rsidRDefault="00CC7AF0" w:rsidP="00FA4D27">
      <w:pPr>
        <w:pStyle w:val="ListParagraph"/>
        <w:numPr>
          <w:ilvl w:val="0"/>
          <w:numId w:val="7"/>
        </w:numPr>
        <w:shd w:val="clear" w:color="auto" w:fill="DBE5F1" w:themeFill="accent1" w:themeFillTint="33"/>
        <w:tabs>
          <w:tab w:val="clear" w:pos="1152"/>
          <w:tab w:val="left" w:pos="1418"/>
        </w:tabs>
        <w:autoSpaceDE w:val="0"/>
        <w:autoSpaceDN w:val="0"/>
        <w:adjustRightInd w:val="0"/>
        <w:ind w:left="993"/>
        <w:rPr>
          <w:rFonts w:ascii="Consolas" w:hAnsi="Consolas" w:cs="Consolas"/>
          <w:sz w:val="18"/>
          <w:szCs w:val="18"/>
          <w:lang w:bidi="he-IL"/>
        </w:rPr>
      </w:pPr>
      <w:proofErr w:type="spellStart"/>
      <w:r w:rsidRPr="00C24E68">
        <w:rPr>
          <w:rFonts w:ascii="Consolas" w:hAnsi="Consolas" w:cs="Consolas"/>
          <w:color w:val="000000"/>
          <w:sz w:val="18"/>
          <w:szCs w:val="18"/>
          <w:lang w:bidi="he-IL"/>
        </w:rPr>
        <w:t>urlSubscriber.getURL</w:t>
      </w:r>
      <w:proofErr w:type="spellEnd"/>
      <w:r w:rsidRPr="00C24E68">
        <w:rPr>
          <w:rFonts w:ascii="Consolas" w:hAnsi="Consolas" w:cs="Consolas"/>
          <w:color w:val="000000"/>
          <w:sz w:val="18"/>
          <w:szCs w:val="18"/>
          <w:lang w:bidi="he-IL"/>
        </w:rPr>
        <w:t xml:space="preserve"> = </w:t>
      </w:r>
      <w:r w:rsidRPr="00C24E68">
        <w:rPr>
          <w:rFonts w:ascii="Consolas" w:hAnsi="Consolas" w:cs="Consolas"/>
          <w:color w:val="7F0055"/>
          <w:sz w:val="18"/>
          <w:szCs w:val="18"/>
          <w:lang w:bidi="he-IL"/>
        </w:rPr>
        <w:t>function</w:t>
      </w:r>
      <w:r w:rsidRPr="00C24E68">
        <w:rPr>
          <w:rFonts w:ascii="Consolas" w:hAnsi="Consolas" w:cs="Consolas"/>
          <w:color w:val="000000"/>
          <w:sz w:val="18"/>
          <w:szCs w:val="18"/>
          <w:lang w:bidi="he-IL"/>
        </w:rPr>
        <w:t xml:space="preserve"> </w:t>
      </w:r>
      <w:proofErr w:type="spellStart"/>
      <w:r w:rsidRPr="00C24E68">
        <w:rPr>
          <w:rFonts w:ascii="Consolas" w:hAnsi="Consolas" w:cs="Consolas"/>
          <w:color w:val="000000"/>
          <w:sz w:val="18"/>
          <w:szCs w:val="18"/>
          <w:lang w:bidi="he-IL"/>
        </w:rPr>
        <w:t>getURL</w:t>
      </w:r>
      <w:proofErr w:type="spellEnd"/>
      <w:r w:rsidRPr="00C24E68">
        <w:rPr>
          <w:rFonts w:ascii="Consolas" w:hAnsi="Consolas" w:cs="Consolas"/>
          <w:color w:val="000000"/>
          <w:sz w:val="18"/>
          <w:szCs w:val="18"/>
          <w:lang w:bidi="he-IL"/>
        </w:rPr>
        <w:t>(topic, context) {</w:t>
      </w:r>
    </w:p>
    <w:p w:rsidR="00CC7AF0" w:rsidRPr="00C24E68" w:rsidRDefault="00CC7AF0" w:rsidP="00FA4D27">
      <w:pPr>
        <w:pStyle w:val="ListParagraph"/>
        <w:numPr>
          <w:ilvl w:val="0"/>
          <w:numId w:val="7"/>
        </w:numPr>
        <w:shd w:val="clear" w:color="auto" w:fill="DBE5F1" w:themeFill="accent1" w:themeFillTint="33"/>
        <w:tabs>
          <w:tab w:val="clear" w:pos="1152"/>
          <w:tab w:val="left" w:pos="1418"/>
        </w:tabs>
        <w:autoSpaceDE w:val="0"/>
        <w:autoSpaceDN w:val="0"/>
        <w:adjustRightInd w:val="0"/>
        <w:ind w:left="993"/>
        <w:rPr>
          <w:rFonts w:ascii="Consolas" w:hAnsi="Consolas" w:cs="Consolas"/>
          <w:sz w:val="18"/>
          <w:szCs w:val="18"/>
          <w:lang w:bidi="he-IL"/>
        </w:rPr>
      </w:pPr>
      <w:r w:rsidRPr="00C24E68">
        <w:rPr>
          <w:rFonts w:ascii="Consolas" w:hAnsi="Consolas" w:cs="Consolas"/>
          <w:color w:val="000000"/>
          <w:sz w:val="18"/>
          <w:szCs w:val="18"/>
          <w:lang w:bidi="he-IL"/>
        </w:rPr>
        <w:t xml:space="preserve">  urlSubscriber.changeURL(context.getPropertyByKey(urlSubscriber.prefix + </w:t>
      </w:r>
      <w:proofErr w:type="spellStart"/>
      <w:r w:rsidRPr="00C24E68">
        <w:rPr>
          <w:rFonts w:ascii="Consolas" w:hAnsi="Consolas" w:cs="Consolas"/>
          <w:color w:val="000000"/>
          <w:sz w:val="18"/>
          <w:szCs w:val="18"/>
          <w:lang w:bidi="he-IL"/>
        </w:rPr>
        <w:t>urlSubscriber.pubsubKey</w:t>
      </w:r>
      <w:proofErr w:type="spellEnd"/>
      <w:r w:rsidRPr="00C24E68">
        <w:rPr>
          <w:rFonts w:ascii="Consolas" w:hAnsi="Consolas" w:cs="Consolas"/>
          <w:color w:val="000000"/>
          <w:sz w:val="18"/>
          <w:szCs w:val="18"/>
          <w:lang w:bidi="he-IL"/>
        </w:rPr>
        <w:t xml:space="preserve">)[0] + </w:t>
      </w:r>
      <w:r w:rsidRPr="00C24E68">
        <w:rPr>
          <w:rFonts w:ascii="Consolas" w:hAnsi="Consolas" w:cs="Consolas"/>
          <w:color w:val="2A00FF"/>
          <w:sz w:val="18"/>
          <w:szCs w:val="18"/>
          <w:lang w:bidi="he-IL"/>
        </w:rPr>
        <w:t>""</w:t>
      </w:r>
      <w:r w:rsidRPr="00C24E68">
        <w:rPr>
          <w:rFonts w:ascii="Consolas" w:hAnsi="Consolas" w:cs="Consolas"/>
          <w:color w:val="000000"/>
          <w:sz w:val="18"/>
          <w:szCs w:val="18"/>
          <w:lang w:bidi="he-IL"/>
        </w:rPr>
        <w:t>);</w:t>
      </w:r>
    </w:p>
    <w:p w:rsidR="00CC7AF0" w:rsidRPr="00C24E68" w:rsidRDefault="00CC7AF0" w:rsidP="00FA4D27">
      <w:pPr>
        <w:pStyle w:val="ListParagraph"/>
        <w:numPr>
          <w:ilvl w:val="0"/>
          <w:numId w:val="7"/>
        </w:numPr>
        <w:shd w:val="clear" w:color="auto" w:fill="DBE5F1" w:themeFill="accent1" w:themeFillTint="33"/>
        <w:tabs>
          <w:tab w:val="clear" w:pos="1152"/>
          <w:tab w:val="left" w:pos="1418"/>
        </w:tabs>
        <w:autoSpaceDE w:val="0"/>
        <w:autoSpaceDN w:val="0"/>
        <w:adjustRightInd w:val="0"/>
        <w:ind w:left="993"/>
        <w:rPr>
          <w:rFonts w:ascii="Consolas" w:hAnsi="Consolas" w:cs="Consolas"/>
          <w:sz w:val="18"/>
          <w:szCs w:val="18"/>
          <w:lang w:bidi="he-IL"/>
        </w:rPr>
      </w:pPr>
      <w:r w:rsidRPr="00C24E68">
        <w:rPr>
          <w:rFonts w:ascii="Consolas" w:hAnsi="Consolas" w:cs="Consolas"/>
          <w:color w:val="000000"/>
          <w:sz w:val="18"/>
          <w:szCs w:val="18"/>
          <w:lang w:bidi="he-IL"/>
        </w:rPr>
        <w:t>};</w:t>
      </w:r>
    </w:p>
    <w:p w:rsidR="00CC7AF0" w:rsidRPr="00C24E68" w:rsidRDefault="00CC7AF0" w:rsidP="00FA4D27">
      <w:pPr>
        <w:pStyle w:val="ListParagraph"/>
        <w:numPr>
          <w:ilvl w:val="0"/>
          <w:numId w:val="7"/>
        </w:numPr>
        <w:shd w:val="clear" w:color="auto" w:fill="DBE5F1" w:themeFill="accent1" w:themeFillTint="33"/>
        <w:tabs>
          <w:tab w:val="clear" w:pos="1152"/>
          <w:tab w:val="left" w:pos="1418"/>
        </w:tabs>
        <w:autoSpaceDE w:val="0"/>
        <w:autoSpaceDN w:val="0"/>
        <w:adjustRightInd w:val="0"/>
        <w:ind w:left="993"/>
        <w:rPr>
          <w:rFonts w:ascii="Consolas" w:hAnsi="Consolas" w:cs="Consolas"/>
          <w:sz w:val="18"/>
          <w:szCs w:val="18"/>
          <w:lang w:bidi="he-IL"/>
        </w:rPr>
      </w:pPr>
      <w:r w:rsidRPr="00C24E68">
        <w:rPr>
          <w:rFonts w:ascii="Consolas" w:hAnsi="Consolas" w:cs="Consolas"/>
          <w:color w:val="3F7F5F"/>
          <w:sz w:val="18"/>
          <w:szCs w:val="18"/>
          <w:lang w:bidi="he-IL"/>
        </w:rPr>
        <w:t>/*</w:t>
      </w:r>
    </w:p>
    <w:p w:rsidR="00CC7AF0" w:rsidRPr="00C24E68" w:rsidRDefault="00CC7AF0" w:rsidP="00FA4D27">
      <w:pPr>
        <w:pStyle w:val="ListParagraph"/>
        <w:numPr>
          <w:ilvl w:val="0"/>
          <w:numId w:val="7"/>
        </w:numPr>
        <w:shd w:val="clear" w:color="auto" w:fill="DBE5F1" w:themeFill="accent1" w:themeFillTint="33"/>
        <w:tabs>
          <w:tab w:val="clear" w:pos="1152"/>
          <w:tab w:val="left" w:pos="1418"/>
        </w:tabs>
        <w:autoSpaceDE w:val="0"/>
        <w:autoSpaceDN w:val="0"/>
        <w:adjustRightInd w:val="0"/>
        <w:ind w:left="993"/>
        <w:rPr>
          <w:rFonts w:ascii="Consolas" w:hAnsi="Consolas" w:cs="Consolas"/>
          <w:sz w:val="18"/>
          <w:szCs w:val="18"/>
          <w:lang w:bidi="he-IL"/>
        </w:rPr>
      </w:pPr>
      <w:r w:rsidRPr="00C24E68">
        <w:rPr>
          <w:rFonts w:ascii="Consolas" w:hAnsi="Consolas" w:cs="Consolas"/>
          <w:color w:val="3F7F5F"/>
          <w:sz w:val="18"/>
          <w:szCs w:val="18"/>
          <w:lang w:bidi="he-IL"/>
        </w:rPr>
        <w:t>* Holds the logic for getting the right Google map according to a given URL.</w:t>
      </w:r>
    </w:p>
    <w:p w:rsidR="00CC7AF0" w:rsidRPr="00C24E68" w:rsidRDefault="00CC7AF0" w:rsidP="00FA4D27">
      <w:pPr>
        <w:pStyle w:val="ListParagraph"/>
        <w:numPr>
          <w:ilvl w:val="0"/>
          <w:numId w:val="7"/>
        </w:numPr>
        <w:shd w:val="clear" w:color="auto" w:fill="DBE5F1" w:themeFill="accent1" w:themeFillTint="33"/>
        <w:tabs>
          <w:tab w:val="clear" w:pos="1152"/>
          <w:tab w:val="left" w:pos="1418"/>
        </w:tabs>
        <w:autoSpaceDE w:val="0"/>
        <w:autoSpaceDN w:val="0"/>
        <w:adjustRightInd w:val="0"/>
        <w:ind w:left="993"/>
        <w:rPr>
          <w:rFonts w:ascii="Consolas" w:hAnsi="Consolas" w:cs="Consolas"/>
          <w:sz w:val="18"/>
          <w:szCs w:val="18"/>
          <w:lang w:bidi="he-IL"/>
        </w:rPr>
      </w:pPr>
      <w:r w:rsidRPr="00C24E68">
        <w:rPr>
          <w:rFonts w:ascii="Consolas" w:hAnsi="Consolas" w:cs="Consolas"/>
          <w:color w:val="3F7F5F"/>
          <w:sz w:val="18"/>
          <w:szCs w:val="18"/>
          <w:lang w:bidi="he-IL"/>
        </w:rPr>
        <w:t>*/</w:t>
      </w:r>
    </w:p>
    <w:p w:rsidR="00CC7AF0" w:rsidRPr="00C24E68" w:rsidRDefault="00CC7AF0" w:rsidP="00FA4D27">
      <w:pPr>
        <w:pStyle w:val="ListParagraph"/>
        <w:numPr>
          <w:ilvl w:val="0"/>
          <w:numId w:val="7"/>
        </w:numPr>
        <w:shd w:val="clear" w:color="auto" w:fill="DBE5F1" w:themeFill="accent1" w:themeFillTint="33"/>
        <w:tabs>
          <w:tab w:val="clear" w:pos="1152"/>
          <w:tab w:val="left" w:pos="1418"/>
        </w:tabs>
        <w:autoSpaceDE w:val="0"/>
        <w:autoSpaceDN w:val="0"/>
        <w:adjustRightInd w:val="0"/>
        <w:ind w:left="993"/>
        <w:rPr>
          <w:rFonts w:ascii="Consolas" w:hAnsi="Consolas" w:cs="Consolas"/>
          <w:sz w:val="18"/>
          <w:szCs w:val="18"/>
          <w:lang w:bidi="he-IL"/>
        </w:rPr>
      </w:pPr>
      <w:proofErr w:type="spellStart"/>
      <w:r w:rsidRPr="00C24E68">
        <w:rPr>
          <w:rFonts w:ascii="Consolas" w:hAnsi="Consolas" w:cs="Consolas"/>
          <w:color w:val="000000"/>
          <w:sz w:val="18"/>
          <w:szCs w:val="18"/>
          <w:lang w:bidi="he-IL"/>
        </w:rPr>
        <w:t>urlSubscriber.changeURL</w:t>
      </w:r>
      <w:proofErr w:type="spellEnd"/>
      <w:r w:rsidRPr="00C24E68">
        <w:rPr>
          <w:rFonts w:ascii="Consolas" w:hAnsi="Consolas" w:cs="Consolas"/>
          <w:color w:val="000000"/>
          <w:sz w:val="18"/>
          <w:szCs w:val="18"/>
          <w:lang w:bidi="he-IL"/>
        </w:rPr>
        <w:t xml:space="preserve"> = </w:t>
      </w:r>
      <w:r w:rsidRPr="00C24E68">
        <w:rPr>
          <w:rFonts w:ascii="Consolas" w:hAnsi="Consolas" w:cs="Consolas"/>
          <w:color w:val="7F0055"/>
          <w:sz w:val="18"/>
          <w:szCs w:val="18"/>
          <w:lang w:bidi="he-IL"/>
        </w:rPr>
        <w:t>function</w:t>
      </w:r>
      <w:r w:rsidRPr="00C24E68">
        <w:rPr>
          <w:rFonts w:ascii="Consolas" w:hAnsi="Consolas" w:cs="Consolas"/>
          <w:color w:val="000000"/>
          <w:sz w:val="18"/>
          <w:szCs w:val="18"/>
          <w:lang w:bidi="he-IL"/>
        </w:rPr>
        <w:t xml:space="preserve"> </w:t>
      </w:r>
      <w:proofErr w:type="spellStart"/>
      <w:r w:rsidRPr="00C24E68">
        <w:rPr>
          <w:rFonts w:ascii="Consolas" w:hAnsi="Consolas" w:cs="Consolas"/>
          <w:color w:val="000000"/>
          <w:sz w:val="18"/>
          <w:szCs w:val="18"/>
          <w:lang w:bidi="he-IL"/>
        </w:rPr>
        <w:t>changeURL</w:t>
      </w:r>
      <w:proofErr w:type="spellEnd"/>
      <w:r w:rsidRPr="00C24E68">
        <w:rPr>
          <w:rFonts w:ascii="Consolas" w:hAnsi="Consolas" w:cs="Consolas"/>
          <w:color w:val="000000"/>
          <w:sz w:val="18"/>
          <w:szCs w:val="18"/>
          <w:lang w:bidi="he-IL"/>
        </w:rPr>
        <w:t>(link) {</w:t>
      </w:r>
    </w:p>
    <w:p w:rsidR="00CC7AF0" w:rsidRPr="00C24E68" w:rsidRDefault="00CC7AF0" w:rsidP="00FA4D27">
      <w:pPr>
        <w:pStyle w:val="ListParagraph"/>
        <w:numPr>
          <w:ilvl w:val="0"/>
          <w:numId w:val="7"/>
        </w:numPr>
        <w:shd w:val="clear" w:color="auto" w:fill="DBE5F1" w:themeFill="accent1" w:themeFillTint="33"/>
        <w:tabs>
          <w:tab w:val="clear" w:pos="1152"/>
          <w:tab w:val="left" w:pos="1418"/>
        </w:tabs>
        <w:autoSpaceDE w:val="0"/>
        <w:autoSpaceDN w:val="0"/>
        <w:adjustRightInd w:val="0"/>
        <w:ind w:left="993"/>
        <w:rPr>
          <w:rFonts w:ascii="Consolas" w:hAnsi="Consolas" w:cs="Consolas"/>
          <w:sz w:val="18"/>
          <w:szCs w:val="18"/>
          <w:lang w:bidi="he-IL"/>
        </w:rPr>
      </w:pPr>
      <w:r w:rsidRPr="00C24E68">
        <w:rPr>
          <w:rFonts w:ascii="Consolas" w:hAnsi="Consolas" w:cs="Consolas"/>
          <w:color w:val="7F0055"/>
          <w:sz w:val="18"/>
          <w:szCs w:val="18"/>
          <w:lang w:bidi="he-IL"/>
        </w:rPr>
        <w:t xml:space="preserve">  if</w:t>
      </w:r>
      <w:r w:rsidRPr="00C24E68">
        <w:rPr>
          <w:rFonts w:ascii="Consolas" w:hAnsi="Consolas" w:cs="Consolas"/>
          <w:color w:val="000000"/>
          <w:sz w:val="18"/>
          <w:szCs w:val="18"/>
          <w:lang w:bidi="he-IL"/>
        </w:rPr>
        <w:t xml:space="preserve">((link !== </w:t>
      </w:r>
      <w:r w:rsidRPr="00C24E68">
        <w:rPr>
          <w:rFonts w:ascii="Consolas" w:hAnsi="Consolas" w:cs="Consolas"/>
          <w:color w:val="2A00FF"/>
          <w:sz w:val="18"/>
          <w:szCs w:val="18"/>
          <w:lang w:bidi="he-IL"/>
        </w:rPr>
        <w:t>""</w:t>
      </w:r>
      <w:r w:rsidRPr="00C24E68">
        <w:rPr>
          <w:rFonts w:ascii="Consolas" w:hAnsi="Consolas" w:cs="Consolas"/>
          <w:color w:val="000000"/>
          <w:sz w:val="18"/>
          <w:szCs w:val="18"/>
          <w:lang w:bidi="he-IL"/>
        </w:rPr>
        <w:t>) &amp;&amp; (</w:t>
      </w:r>
      <w:proofErr w:type="spellStart"/>
      <w:r w:rsidRPr="00C24E68">
        <w:rPr>
          <w:rFonts w:ascii="Consolas" w:hAnsi="Consolas" w:cs="Consolas"/>
          <w:color w:val="7F0055"/>
          <w:sz w:val="18"/>
          <w:szCs w:val="18"/>
          <w:lang w:bidi="he-IL"/>
        </w:rPr>
        <w:t>typeof</w:t>
      </w:r>
      <w:proofErr w:type="spellEnd"/>
      <w:r w:rsidRPr="00C24E68">
        <w:rPr>
          <w:rFonts w:ascii="Consolas" w:hAnsi="Consolas" w:cs="Consolas"/>
          <w:color w:val="000000"/>
          <w:sz w:val="18"/>
          <w:szCs w:val="18"/>
          <w:lang w:bidi="he-IL"/>
        </w:rPr>
        <w:t xml:space="preserve"> link != </w:t>
      </w:r>
      <w:r w:rsidRPr="00C24E68">
        <w:rPr>
          <w:rFonts w:ascii="Consolas" w:hAnsi="Consolas" w:cs="Consolas"/>
          <w:color w:val="2A00FF"/>
          <w:sz w:val="18"/>
          <w:szCs w:val="18"/>
          <w:lang w:bidi="he-IL"/>
        </w:rPr>
        <w:t>"undefined"</w:t>
      </w:r>
      <w:r w:rsidRPr="00C24E68">
        <w:rPr>
          <w:rFonts w:ascii="Consolas" w:hAnsi="Consolas" w:cs="Consolas"/>
          <w:color w:val="000000"/>
          <w:sz w:val="18"/>
          <w:szCs w:val="18"/>
          <w:lang w:bidi="he-IL"/>
        </w:rPr>
        <w:t>) &amp;&amp; (link!=</w:t>
      </w:r>
      <w:r w:rsidRPr="00C24E68">
        <w:rPr>
          <w:rFonts w:ascii="Consolas" w:hAnsi="Consolas" w:cs="Consolas"/>
          <w:color w:val="2A00FF"/>
          <w:sz w:val="18"/>
          <w:szCs w:val="18"/>
          <w:lang w:bidi="he-IL"/>
        </w:rPr>
        <w:t>"undefined"</w:t>
      </w:r>
      <w:r w:rsidRPr="00C24E68">
        <w:rPr>
          <w:rFonts w:ascii="Consolas" w:hAnsi="Consolas" w:cs="Consolas"/>
          <w:color w:val="000000"/>
          <w:sz w:val="18"/>
          <w:szCs w:val="18"/>
          <w:lang w:bidi="he-IL"/>
        </w:rPr>
        <w:t xml:space="preserve">) &amp;&amp; (link != </w:t>
      </w:r>
      <w:r w:rsidRPr="00C24E68">
        <w:rPr>
          <w:rFonts w:ascii="Consolas" w:hAnsi="Consolas" w:cs="Consolas"/>
          <w:color w:val="7F0055"/>
          <w:sz w:val="18"/>
          <w:szCs w:val="18"/>
          <w:lang w:bidi="he-IL"/>
        </w:rPr>
        <w:t>undefined</w:t>
      </w:r>
      <w:r w:rsidRPr="00C24E68">
        <w:rPr>
          <w:rFonts w:ascii="Consolas" w:hAnsi="Consolas" w:cs="Consolas"/>
          <w:color w:val="000000"/>
          <w:sz w:val="18"/>
          <w:szCs w:val="18"/>
          <w:lang w:bidi="he-IL"/>
        </w:rPr>
        <w:t>)) {</w:t>
      </w:r>
    </w:p>
    <w:p w:rsidR="00CC7AF0" w:rsidRPr="00C24E68" w:rsidRDefault="00CC7AF0" w:rsidP="00FA4D27">
      <w:pPr>
        <w:pStyle w:val="ListParagraph"/>
        <w:numPr>
          <w:ilvl w:val="0"/>
          <w:numId w:val="7"/>
        </w:numPr>
        <w:shd w:val="clear" w:color="auto" w:fill="DBE5F1" w:themeFill="accent1" w:themeFillTint="33"/>
        <w:tabs>
          <w:tab w:val="clear" w:pos="1152"/>
          <w:tab w:val="left" w:pos="1418"/>
        </w:tabs>
        <w:autoSpaceDE w:val="0"/>
        <w:autoSpaceDN w:val="0"/>
        <w:adjustRightInd w:val="0"/>
        <w:ind w:left="993"/>
        <w:rPr>
          <w:rFonts w:ascii="Consolas" w:hAnsi="Consolas" w:cs="Consolas"/>
          <w:sz w:val="18"/>
          <w:szCs w:val="18"/>
          <w:lang w:bidi="he-IL"/>
        </w:rPr>
      </w:pPr>
      <w:r w:rsidRPr="00C24E68">
        <w:rPr>
          <w:rFonts w:ascii="Consolas" w:hAnsi="Consolas" w:cs="Consolas"/>
          <w:color w:val="000000"/>
          <w:sz w:val="18"/>
          <w:szCs w:val="18"/>
          <w:lang w:bidi="he-IL"/>
        </w:rPr>
        <w:t xml:space="preserve">    $(</w:t>
      </w:r>
      <w:r w:rsidRPr="00C24E68">
        <w:rPr>
          <w:rFonts w:ascii="Consolas" w:hAnsi="Consolas" w:cs="Consolas"/>
          <w:color w:val="2A00FF"/>
          <w:sz w:val="18"/>
          <w:szCs w:val="18"/>
          <w:lang w:bidi="he-IL"/>
        </w:rPr>
        <w:t>"</w:t>
      </w:r>
      <w:proofErr w:type="spellStart"/>
      <w:r w:rsidRPr="00C24E68">
        <w:rPr>
          <w:rFonts w:ascii="Consolas" w:hAnsi="Consolas" w:cs="Consolas"/>
          <w:color w:val="2A00FF"/>
          <w:sz w:val="18"/>
          <w:szCs w:val="18"/>
          <w:lang w:bidi="he-IL"/>
        </w:rPr>
        <w:t>iframe</w:t>
      </w:r>
      <w:proofErr w:type="spellEnd"/>
      <w:r w:rsidRPr="00C24E68">
        <w:rPr>
          <w:rFonts w:ascii="Consolas" w:hAnsi="Consolas" w:cs="Consolas"/>
          <w:color w:val="2A00FF"/>
          <w:sz w:val="18"/>
          <w:szCs w:val="18"/>
          <w:lang w:bidi="he-IL"/>
        </w:rPr>
        <w:t>"</w:t>
      </w:r>
      <w:r w:rsidRPr="00C24E68">
        <w:rPr>
          <w:rFonts w:ascii="Consolas" w:hAnsi="Consolas" w:cs="Consolas"/>
          <w:color w:val="000000"/>
          <w:sz w:val="18"/>
          <w:szCs w:val="18"/>
          <w:lang w:bidi="he-IL"/>
        </w:rPr>
        <w:t>).remove();</w:t>
      </w:r>
    </w:p>
    <w:p w:rsidR="00CC7AF0" w:rsidRPr="00C24E68" w:rsidRDefault="00CC7AF0" w:rsidP="00FA4D27">
      <w:pPr>
        <w:pStyle w:val="ListParagraph"/>
        <w:numPr>
          <w:ilvl w:val="0"/>
          <w:numId w:val="7"/>
        </w:numPr>
        <w:shd w:val="clear" w:color="auto" w:fill="DBE5F1" w:themeFill="accent1" w:themeFillTint="33"/>
        <w:tabs>
          <w:tab w:val="clear" w:pos="1152"/>
          <w:tab w:val="left" w:pos="1418"/>
        </w:tabs>
        <w:autoSpaceDE w:val="0"/>
        <w:autoSpaceDN w:val="0"/>
        <w:adjustRightInd w:val="0"/>
        <w:ind w:left="993"/>
        <w:rPr>
          <w:rFonts w:ascii="Consolas" w:hAnsi="Consolas" w:cs="Consolas"/>
          <w:sz w:val="18"/>
          <w:szCs w:val="18"/>
          <w:lang w:bidi="he-IL"/>
        </w:rPr>
      </w:pPr>
      <w:r w:rsidRPr="00C24E68">
        <w:rPr>
          <w:rFonts w:ascii="Consolas" w:hAnsi="Consolas" w:cs="Consolas"/>
          <w:color w:val="000000"/>
          <w:sz w:val="18"/>
          <w:szCs w:val="18"/>
          <w:lang w:bidi="he-IL"/>
        </w:rPr>
        <w:t xml:space="preserve">    $(</w:t>
      </w:r>
      <w:r w:rsidRPr="00C24E68">
        <w:rPr>
          <w:rFonts w:ascii="Consolas" w:hAnsi="Consolas" w:cs="Consolas"/>
          <w:color w:val="2A00FF"/>
          <w:sz w:val="18"/>
          <w:szCs w:val="18"/>
          <w:lang w:bidi="he-IL"/>
        </w:rPr>
        <w:t>"body"</w:t>
      </w:r>
      <w:r w:rsidRPr="00C24E68">
        <w:rPr>
          <w:rFonts w:ascii="Consolas" w:hAnsi="Consolas" w:cs="Consolas"/>
          <w:color w:val="000000"/>
          <w:sz w:val="18"/>
          <w:szCs w:val="18"/>
          <w:lang w:bidi="he-IL"/>
        </w:rPr>
        <w:t>).prepend(</w:t>
      </w:r>
      <w:r w:rsidRPr="00C24E68">
        <w:rPr>
          <w:rFonts w:ascii="Consolas" w:hAnsi="Consolas" w:cs="Consolas"/>
          <w:color w:val="2A00FF"/>
          <w:sz w:val="18"/>
          <w:szCs w:val="18"/>
          <w:lang w:bidi="he-IL"/>
        </w:rPr>
        <w:t>'&lt;</w:t>
      </w:r>
      <w:proofErr w:type="spellStart"/>
      <w:r w:rsidRPr="00C24E68">
        <w:rPr>
          <w:rFonts w:ascii="Consolas" w:hAnsi="Consolas" w:cs="Consolas"/>
          <w:color w:val="2A00FF"/>
          <w:sz w:val="18"/>
          <w:szCs w:val="18"/>
          <w:lang w:bidi="he-IL"/>
        </w:rPr>
        <w:t>iframe</w:t>
      </w:r>
      <w:proofErr w:type="spellEnd"/>
      <w:r w:rsidRPr="00C24E68">
        <w:rPr>
          <w:rFonts w:ascii="Consolas" w:hAnsi="Consolas" w:cs="Consolas"/>
          <w:color w:val="2A00FF"/>
          <w:sz w:val="18"/>
          <w:szCs w:val="18"/>
          <w:lang w:bidi="he-IL"/>
        </w:rPr>
        <w:t xml:space="preserve"> </w:t>
      </w:r>
      <w:proofErr w:type="spellStart"/>
      <w:r w:rsidRPr="00C24E68">
        <w:rPr>
          <w:rFonts w:ascii="Consolas" w:hAnsi="Consolas" w:cs="Consolas"/>
          <w:color w:val="2A00FF"/>
          <w:sz w:val="18"/>
          <w:szCs w:val="18"/>
          <w:lang w:bidi="he-IL"/>
        </w:rPr>
        <w:t>src</w:t>
      </w:r>
      <w:proofErr w:type="spellEnd"/>
      <w:r w:rsidRPr="00C24E68">
        <w:rPr>
          <w:rFonts w:ascii="Consolas" w:hAnsi="Consolas" w:cs="Consolas"/>
          <w:color w:val="2A00FF"/>
          <w:sz w:val="18"/>
          <w:szCs w:val="18"/>
          <w:lang w:bidi="he-IL"/>
        </w:rPr>
        <w:t>="'</w:t>
      </w:r>
      <w:r w:rsidRPr="00C24E68">
        <w:rPr>
          <w:rFonts w:ascii="Consolas" w:hAnsi="Consolas" w:cs="Consolas"/>
          <w:color w:val="000000"/>
          <w:sz w:val="18"/>
          <w:szCs w:val="18"/>
          <w:lang w:bidi="he-IL"/>
        </w:rPr>
        <w:t>+link+</w:t>
      </w:r>
      <w:r w:rsidRPr="00C24E68">
        <w:rPr>
          <w:rFonts w:ascii="Consolas" w:hAnsi="Consolas" w:cs="Consolas"/>
          <w:color w:val="2A00FF"/>
          <w:sz w:val="18"/>
          <w:szCs w:val="18"/>
          <w:lang w:bidi="he-IL"/>
        </w:rPr>
        <w:t>'"&gt;&lt;/</w:t>
      </w:r>
      <w:proofErr w:type="spellStart"/>
      <w:r w:rsidRPr="00C24E68">
        <w:rPr>
          <w:rFonts w:ascii="Consolas" w:hAnsi="Consolas" w:cs="Consolas"/>
          <w:color w:val="2A00FF"/>
          <w:sz w:val="18"/>
          <w:szCs w:val="18"/>
          <w:lang w:bidi="he-IL"/>
        </w:rPr>
        <w:t>iframe</w:t>
      </w:r>
      <w:proofErr w:type="spellEnd"/>
      <w:r w:rsidRPr="00C24E68">
        <w:rPr>
          <w:rFonts w:ascii="Consolas" w:hAnsi="Consolas" w:cs="Consolas"/>
          <w:color w:val="2A00FF"/>
          <w:sz w:val="18"/>
          <w:szCs w:val="18"/>
          <w:lang w:bidi="he-IL"/>
        </w:rPr>
        <w:t>&gt;'</w:t>
      </w:r>
      <w:r w:rsidRPr="00C24E68">
        <w:rPr>
          <w:rFonts w:ascii="Consolas" w:hAnsi="Consolas" w:cs="Consolas"/>
          <w:color w:val="000000"/>
          <w:sz w:val="18"/>
          <w:szCs w:val="18"/>
          <w:lang w:bidi="he-IL"/>
        </w:rPr>
        <w:t>);</w:t>
      </w:r>
    </w:p>
    <w:p w:rsidR="00CC7AF0" w:rsidRPr="00C24E68" w:rsidRDefault="00CC7AF0" w:rsidP="00FA4D27">
      <w:pPr>
        <w:pStyle w:val="ListParagraph"/>
        <w:numPr>
          <w:ilvl w:val="0"/>
          <w:numId w:val="7"/>
        </w:numPr>
        <w:shd w:val="clear" w:color="auto" w:fill="DBE5F1" w:themeFill="accent1" w:themeFillTint="33"/>
        <w:tabs>
          <w:tab w:val="clear" w:pos="1152"/>
          <w:tab w:val="left" w:pos="1418"/>
        </w:tabs>
        <w:autoSpaceDE w:val="0"/>
        <w:autoSpaceDN w:val="0"/>
        <w:adjustRightInd w:val="0"/>
        <w:ind w:left="993"/>
        <w:rPr>
          <w:rFonts w:ascii="Consolas" w:hAnsi="Consolas" w:cs="Consolas"/>
          <w:sz w:val="18"/>
          <w:szCs w:val="18"/>
          <w:lang w:bidi="he-IL"/>
        </w:rPr>
      </w:pPr>
      <w:r w:rsidRPr="00C24E68">
        <w:rPr>
          <w:rFonts w:ascii="Consolas" w:hAnsi="Consolas" w:cs="Consolas"/>
          <w:color w:val="000000"/>
          <w:sz w:val="18"/>
          <w:szCs w:val="18"/>
          <w:lang w:bidi="he-IL"/>
        </w:rPr>
        <w:t xml:space="preserve">  }</w:t>
      </w:r>
    </w:p>
    <w:p w:rsidR="007C76D7" w:rsidRPr="00C24E68" w:rsidRDefault="00CC7AF0" w:rsidP="00FA4D27">
      <w:pPr>
        <w:pStyle w:val="ListContinue"/>
        <w:numPr>
          <w:ilvl w:val="0"/>
          <w:numId w:val="7"/>
        </w:numPr>
        <w:shd w:val="clear" w:color="auto" w:fill="DBE5F1" w:themeFill="accent1" w:themeFillTint="33"/>
        <w:tabs>
          <w:tab w:val="left" w:pos="1418"/>
        </w:tabs>
        <w:ind w:left="993"/>
        <w:rPr>
          <w:sz w:val="18"/>
          <w:szCs w:val="18"/>
        </w:rPr>
      </w:pPr>
      <w:r w:rsidRPr="00C24E68">
        <w:rPr>
          <w:rFonts w:ascii="Consolas" w:hAnsi="Consolas" w:cs="Consolas"/>
          <w:color w:val="000000"/>
          <w:sz w:val="18"/>
          <w:szCs w:val="18"/>
          <w:lang w:bidi="he-IL"/>
        </w:rPr>
        <w:t>};</w:t>
      </w:r>
    </w:p>
    <w:p w:rsidR="00CC7AF0" w:rsidRPr="00C24E68" w:rsidRDefault="00CC7AF0" w:rsidP="00CC7AF0"/>
    <w:p w:rsidR="00CC7AF0" w:rsidRPr="00C24E68" w:rsidRDefault="00CC7AF0" w:rsidP="0089091D">
      <w:pPr>
        <w:pStyle w:val="Heading2a"/>
        <w:rPr>
          <w:lang w:val="en-US"/>
        </w:rPr>
      </w:pPr>
      <w:bookmarkStart w:id="42" w:name="_Toc381885310"/>
      <w:r w:rsidRPr="00C24E68">
        <w:rPr>
          <w:lang w:val="en-US"/>
        </w:rPr>
        <w:t>Append the code for using the sap-context feature</w:t>
      </w:r>
      <w:bookmarkEnd w:id="42"/>
    </w:p>
    <w:p w:rsidR="008A4063" w:rsidRPr="008A4063" w:rsidRDefault="008A4063" w:rsidP="008A4063">
      <w:pPr>
        <w:pStyle w:val="ListParagraph"/>
        <w:numPr>
          <w:ilvl w:val="1"/>
          <w:numId w:val="3"/>
        </w:numPr>
        <w:tabs>
          <w:tab w:val="clear" w:pos="720"/>
          <w:tab w:val="clear" w:pos="1152"/>
        </w:tabs>
        <w:contextualSpacing w:val="0"/>
        <w:rPr>
          <w:rFonts w:cs="Arial"/>
          <w:vanish/>
          <w:lang w:val="en" w:eastAsia="ja-JP"/>
        </w:rPr>
      </w:pPr>
    </w:p>
    <w:p w:rsidR="008A4063" w:rsidRPr="008A4063" w:rsidRDefault="008A4063" w:rsidP="008A4063">
      <w:pPr>
        <w:pStyle w:val="ListParagraph"/>
        <w:numPr>
          <w:ilvl w:val="1"/>
          <w:numId w:val="3"/>
        </w:numPr>
        <w:tabs>
          <w:tab w:val="clear" w:pos="720"/>
          <w:tab w:val="clear" w:pos="1152"/>
        </w:tabs>
        <w:contextualSpacing w:val="0"/>
        <w:rPr>
          <w:rFonts w:cs="Arial"/>
          <w:vanish/>
          <w:lang w:val="en" w:eastAsia="ja-JP"/>
        </w:rPr>
      </w:pPr>
    </w:p>
    <w:p w:rsidR="008A4063" w:rsidRPr="008A4063" w:rsidRDefault="008A4063" w:rsidP="008A4063">
      <w:pPr>
        <w:pStyle w:val="ListParagraph"/>
        <w:numPr>
          <w:ilvl w:val="1"/>
          <w:numId w:val="3"/>
        </w:numPr>
        <w:tabs>
          <w:tab w:val="clear" w:pos="720"/>
          <w:tab w:val="clear" w:pos="1152"/>
        </w:tabs>
        <w:contextualSpacing w:val="0"/>
        <w:rPr>
          <w:rFonts w:cs="Arial"/>
          <w:vanish/>
          <w:lang w:val="en" w:eastAsia="ja-JP"/>
        </w:rPr>
      </w:pPr>
    </w:p>
    <w:p w:rsidR="008A4063" w:rsidRPr="008A4063" w:rsidRDefault="008A4063" w:rsidP="008A4063">
      <w:pPr>
        <w:pStyle w:val="ListParagraph"/>
        <w:numPr>
          <w:ilvl w:val="1"/>
          <w:numId w:val="3"/>
        </w:numPr>
        <w:tabs>
          <w:tab w:val="clear" w:pos="720"/>
          <w:tab w:val="clear" w:pos="1152"/>
        </w:tabs>
        <w:contextualSpacing w:val="0"/>
        <w:rPr>
          <w:rFonts w:cs="Arial"/>
          <w:vanish/>
          <w:lang w:val="en" w:eastAsia="ja-JP"/>
        </w:rPr>
      </w:pPr>
    </w:p>
    <w:p w:rsidR="00CC7AF0" w:rsidRPr="00C24E68" w:rsidRDefault="00CC7AF0" w:rsidP="008A4063">
      <w:pPr>
        <w:pStyle w:val="ListNumber"/>
      </w:pPr>
      <w:r w:rsidRPr="00C24E68">
        <w:t xml:space="preserve">Append the following code to the </w:t>
      </w:r>
      <w:r w:rsidR="001C2E6F">
        <w:t xml:space="preserve">bottom of </w:t>
      </w:r>
      <w:r w:rsidR="001C2E6F" w:rsidRPr="00C24E68">
        <w:rPr>
          <w:rStyle w:val="UserInput"/>
        </w:rPr>
        <w:t>sub.js</w:t>
      </w:r>
      <w:r w:rsidRPr="00C24E68">
        <w:t>:</w:t>
      </w:r>
    </w:p>
    <w:p w:rsidR="00CC7AF0" w:rsidRPr="00C24E68" w:rsidRDefault="00CC7AF0" w:rsidP="00FA4D27">
      <w:pPr>
        <w:pStyle w:val="ListParagraph"/>
        <w:numPr>
          <w:ilvl w:val="0"/>
          <w:numId w:val="7"/>
        </w:numPr>
        <w:shd w:val="clear" w:color="auto" w:fill="DBE5F1" w:themeFill="accent1" w:themeFillTint="33"/>
        <w:autoSpaceDE w:val="0"/>
        <w:autoSpaceDN w:val="0"/>
        <w:adjustRightInd w:val="0"/>
        <w:ind w:left="993"/>
        <w:rPr>
          <w:rFonts w:ascii="Consolas" w:hAnsi="Consolas" w:cs="Consolas"/>
          <w:sz w:val="18"/>
          <w:szCs w:val="18"/>
          <w:lang w:bidi="he-IL"/>
        </w:rPr>
      </w:pPr>
      <w:r w:rsidRPr="00C24E68">
        <w:rPr>
          <w:rFonts w:ascii="Consolas" w:hAnsi="Consolas" w:cs="Consolas"/>
          <w:color w:val="3F7F5F"/>
          <w:sz w:val="18"/>
          <w:szCs w:val="18"/>
          <w:lang w:bidi="he-IL"/>
        </w:rPr>
        <w:t>/*</w:t>
      </w:r>
    </w:p>
    <w:p w:rsidR="00CC7AF0" w:rsidRPr="00C24E68" w:rsidRDefault="00CC7AF0" w:rsidP="00FA4D27">
      <w:pPr>
        <w:pStyle w:val="ListParagraph"/>
        <w:numPr>
          <w:ilvl w:val="0"/>
          <w:numId w:val="7"/>
        </w:numPr>
        <w:shd w:val="clear" w:color="auto" w:fill="DBE5F1" w:themeFill="accent1" w:themeFillTint="33"/>
        <w:autoSpaceDE w:val="0"/>
        <w:autoSpaceDN w:val="0"/>
        <w:adjustRightInd w:val="0"/>
        <w:ind w:left="993"/>
        <w:rPr>
          <w:rFonts w:ascii="Consolas" w:hAnsi="Consolas" w:cs="Consolas"/>
          <w:sz w:val="18"/>
          <w:szCs w:val="18"/>
          <w:lang w:bidi="he-IL"/>
        </w:rPr>
      </w:pPr>
      <w:r w:rsidRPr="00C24E68">
        <w:rPr>
          <w:rFonts w:ascii="Consolas" w:hAnsi="Consolas" w:cs="Consolas"/>
          <w:color w:val="3F7F5F"/>
          <w:sz w:val="18"/>
          <w:szCs w:val="18"/>
          <w:lang w:bidi="he-IL"/>
        </w:rPr>
        <w:t xml:space="preserve"> * Subscribe to site context with predefined callback.</w:t>
      </w:r>
    </w:p>
    <w:p w:rsidR="00CC7AF0" w:rsidRPr="00C24E68" w:rsidRDefault="00CC7AF0" w:rsidP="00FA4D27">
      <w:pPr>
        <w:pStyle w:val="ListParagraph"/>
        <w:numPr>
          <w:ilvl w:val="0"/>
          <w:numId w:val="7"/>
        </w:numPr>
        <w:shd w:val="clear" w:color="auto" w:fill="DBE5F1" w:themeFill="accent1" w:themeFillTint="33"/>
        <w:autoSpaceDE w:val="0"/>
        <w:autoSpaceDN w:val="0"/>
        <w:adjustRightInd w:val="0"/>
        <w:ind w:left="993"/>
        <w:rPr>
          <w:rFonts w:ascii="Consolas" w:hAnsi="Consolas" w:cs="Consolas"/>
          <w:sz w:val="18"/>
          <w:szCs w:val="18"/>
          <w:lang w:bidi="he-IL"/>
        </w:rPr>
      </w:pPr>
      <w:r w:rsidRPr="00C24E68">
        <w:rPr>
          <w:rFonts w:ascii="Consolas" w:hAnsi="Consolas" w:cs="Consolas"/>
          <w:color w:val="3F7F5F"/>
          <w:sz w:val="18"/>
          <w:szCs w:val="18"/>
          <w:lang w:bidi="he-IL"/>
        </w:rPr>
        <w:t xml:space="preserve"> * Keeps the subscription ID in </w:t>
      </w:r>
      <w:proofErr w:type="spellStart"/>
      <w:r w:rsidRPr="00C24E68">
        <w:rPr>
          <w:rFonts w:ascii="Consolas" w:hAnsi="Consolas" w:cs="Consolas"/>
          <w:color w:val="3F7F5F"/>
          <w:sz w:val="18"/>
          <w:szCs w:val="18"/>
          <w:lang w:bidi="he-IL"/>
        </w:rPr>
        <w:t>urlSubscriber.subId</w:t>
      </w:r>
      <w:proofErr w:type="spellEnd"/>
      <w:r w:rsidRPr="00C24E68">
        <w:rPr>
          <w:rFonts w:ascii="Consolas" w:hAnsi="Consolas" w:cs="Consolas"/>
          <w:color w:val="3F7F5F"/>
          <w:sz w:val="18"/>
          <w:szCs w:val="18"/>
          <w:lang w:bidi="he-IL"/>
        </w:rPr>
        <w:t xml:space="preserve"> variable.</w:t>
      </w:r>
    </w:p>
    <w:p w:rsidR="00CC7AF0" w:rsidRPr="00C24E68" w:rsidRDefault="00CC7AF0" w:rsidP="00FA4D27">
      <w:pPr>
        <w:pStyle w:val="ListParagraph"/>
        <w:numPr>
          <w:ilvl w:val="0"/>
          <w:numId w:val="7"/>
        </w:numPr>
        <w:shd w:val="clear" w:color="auto" w:fill="DBE5F1" w:themeFill="accent1" w:themeFillTint="33"/>
        <w:autoSpaceDE w:val="0"/>
        <w:autoSpaceDN w:val="0"/>
        <w:adjustRightInd w:val="0"/>
        <w:ind w:left="993"/>
        <w:rPr>
          <w:rFonts w:ascii="Consolas" w:hAnsi="Consolas" w:cs="Consolas"/>
          <w:sz w:val="18"/>
          <w:szCs w:val="18"/>
          <w:lang w:bidi="he-IL"/>
        </w:rPr>
      </w:pPr>
      <w:r w:rsidRPr="00C24E68">
        <w:rPr>
          <w:rFonts w:ascii="Consolas" w:hAnsi="Consolas" w:cs="Consolas"/>
          <w:color w:val="3F7F5F"/>
          <w:sz w:val="18"/>
          <w:szCs w:val="18"/>
          <w:lang w:bidi="he-IL"/>
        </w:rPr>
        <w:t xml:space="preserve"> */</w:t>
      </w:r>
    </w:p>
    <w:p w:rsidR="00CC7AF0" w:rsidRPr="00C24E68" w:rsidRDefault="00CC7AF0" w:rsidP="00FA4D27">
      <w:pPr>
        <w:pStyle w:val="ListParagraph"/>
        <w:numPr>
          <w:ilvl w:val="0"/>
          <w:numId w:val="7"/>
        </w:numPr>
        <w:shd w:val="clear" w:color="auto" w:fill="DBE5F1" w:themeFill="accent1" w:themeFillTint="33"/>
        <w:autoSpaceDE w:val="0"/>
        <w:autoSpaceDN w:val="0"/>
        <w:adjustRightInd w:val="0"/>
        <w:ind w:left="993"/>
        <w:rPr>
          <w:rFonts w:ascii="Consolas" w:hAnsi="Consolas" w:cs="Consolas"/>
          <w:sz w:val="18"/>
          <w:szCs w:val="18"/>
          <w:lang w:bidi="he-IL"/>
        </w:rPr>
      </w:pPr>
      <w:r w:rsidRPr="00C24E68">
        <w:rPr>
          <w:rFonts w:ascii="Consolas" w:hAnsi="Consolas" w:cs="Consolas"/>
          <w:b/>
          <w:bCs/>
          <w:color w:val="7F0055"/>
          <w:sz w:val="18"/>
          <w:szCs w:val="18"/>
          <w:lang w:bidi="he-IL"/>
        </w:rPr>
        <w:t>function</w:t>
      </w:r>
      <w:r w:rsidRPr="00C24E68">
        <w:rPr>
          <w:rFonts w:ascii="Consolas" w:hAnsi="Consolas" w:cs="Consolas"/>
          <w:color w:val="000000"/>
          <w:sz w:val="18"/>
          <w:szCs w:val="18"/>
          <w:lang w:bidi="he-IL"/>
        </w:rPr>
        <w:t xml:space="preserve"> subscribe() {</w:t>
      </w:r>
    </w:p>
    <w:p w:rsidR="00CC7AF0" w:rsidRPr="00C24E68" w:rsidRDefault="00CC7AF0" w:rsidP="00FA4D27">
      <w:pPr>
        <w:pStyle w:val="ListParagraph"/>
        <w:numPr>
          <w:ilvl w:val="0"/>
          <w:numId w:val="7"/>
        </w:numPr>
        <w:shd w:val="clear" w:color="auto" w:fill="DBE5F1" w:themeFill="accent1" w:themeFillTint="33"/>
        <w:autoSpaceDE w:val="0"/>
        <w:autoSpaceDN w:val="0"/>
        <w:adjustRightInd w:val="0"/>
        <w:ind w:left="993"/>
        <w:rPr>
          <w:rFonts w:ascii="Consolas" w:hAnsi="Consolas" w:cs="Consolas"/>
          <w:sz w:val="18"/>
          <w:szCs w:val="18"/>
          <w:lang w:bidi="he-IL"/>
        </w:rPr>
      </w:pPr>
      <w:r w:rsidRPr="00C24E68">
        <w:rPr>
          <w:rFonts w:ascii="Consolas" w:hAnsi="Consolas" w:cs="Consolas"/>
          <w:color w:val="000000"/>
          <w:sz w:val="18"/>
          <w:szCs w:val="18"/>
          <w:lang w:bidi="he-IL"/>
        </w:rPr>
        <w:t xml:space="preserve">  </w:t>
      </w:r>
      <w:proofErr w:type="spellStart"/>
      <w:r w:rsidRPr="00C24E68">
        <w:rPr>
          <w:rFonts w:ascii="Consolas" w:hAnsi="Consolas" w:cs="Consolas"/>
          <w:color w:val="000000"/>
          <w:sz w:val="18"/>
          <w:szCs w:val="18"/>
          <w:lang w:bidi="he-IL"/>
        </w:rPr>
        <w:t>urlSubscriber.subId</w:t>
      </w:r>
      <w:proofErr w:type="spellEnd"/>
      <w:r w:rsidRPr="00C24E68">
        <w:rPr>
          <w:rFonts w:ascii="Consolas" w:hAnsi="Consolas" w:cs="Consolas"/>
          <w:color w:val="000000"/>
          <w:sz w:val="18"/>
          <w:szCs w:val="18"/>
          <w:lang w:bidi="he-IL"/>
        </w:rPr>
        <w:t xml:space="preserve"> = </w:t>
      </w:r>
      <w:proofErr w:type="spellStart"/>
      <w:r w:rsidRPr="00C24E68">
        <w:rPr>
          <w:rFonts w:ascii="Consolas" w:hAnsi="Consolas" w:cs="Consolas"/>
          <w:color w:val="000000"/>
          <w:sz w:val="18"/>
          <w:szCs w:val="18"/>
          <w:lang w:bidi="he-IL"/>
        </w:rPr>
        <w:t>gadgets.sapcontext.subscribe</w:t>
      </w:r>
      <w:proofErr w:type="spellEnd"/>
      <w:r w:rsidRPr="00C24E68">
        <w:rPr>
          <w:rFonts w:ascii="Consolas" w:hAnsi="Consolas" w:cs="Consolas"/>
          <w:color w:val="000000"/>
          <w:sz w:val="18"/>
          <w:szCs w:val="18"/>
          <w:lang w:bidi="he-IL"/>
        </w:rPr>
        <w:t>(</w:t>
      </w:r>
      <w:proofErr w:type="spellStart"/>
      <w:r w:rsidRPr="00C24E68">
        <w:rPr>
          <w:rFonts w:ascii="Consolas" w:hAnsi="Consolas" w:cs="Consolas"/>
          <w:color w:val="000000"/>
          <w:sz w:val="18"/>
          <w:szCs w:val="18"/>
          <w:lang w:bidi="he-IL"/>
        </w:rPr>
        <w:t>urlSubscriber.getURL</w:t>
      </w:r>
      <w:proofErr w:type="spellEnd"/>
      <w:r w:rsidRPr="00C24E68">
        <w:rPr>
          <w:rFonts w:ascii="Consolas" w:hAnsi="Consolas" w:cs="Consolas"/>
          <w:color w:val="000000"/>
          <w:sz w:val="18"/>
          <w:szCs w:val="18"/>
          <w:lang w:bidi="he-IL"/>
        </w:rPr>
        <w:t>);</w:t>
      </w:r>
    </w:p>
    <w:p w:rsidR="00CC7AF0" w:rsidRPr="00C24E68" w:rsidRDefault="00CC7AF0" w:rsidP="00FA4D27">
      <w:pPr>
        <w:pStyle w:val="ListParagraph"/>
        <w:numPr>
          <w:ilvl w:val="0"/>
          <w:numId w:val="7"/>
        </w:numPr>
        <w:shd w:val="clear" w:color="auto" w:fill="DBE5F1" w:themeFill="accent1" w:themeFillTint="33"/>
        <w:autoSpaceDE w:val="0"/>
        <w:autoSpaceDN w:val="0"/>
        <w:adjustRightInd w:val="0"/>
        <w:ind w:left="993"/>
        <w:rPr>
          <w:rFonts w:ascii="Consolas" w:hAnsi="Consolas" w:cs="Consolas"/>
          <w:sz w:val="18"/>
          <w:szCs w:val="18"/>
          <w:lang w:bidi="he-IL"/>
        </w:rPr>
      </w:pPr>
      <w:r w:rsidRPr="00C24E68">
        <w:rPr>
          <w:rFonts w:ascii="Consolas" w:hAnsi="Consolas" w:cs="Consolas"/>
          <w:color w:val="000000"/>
          <w:sz w:val="18"/>
          <w:szCs w:val="18"/>
          <w:lang w:bidi="he-IL"/>
        </w:rPr>
        <w:t>}</w:t>
      </w:r>
    </w:p>
    <w:p w:rsidR="00CC7AF0" w:rsidRPr="00C24E68" w:rsidRDefault="00CC7AF0" w:rsidP="00FA4D27">
      <w:pPr>
        <w:pStyle w:val="ListParagraph"/>
        <w:numPr>
          <w:ilvl w:val="0"/>
          <w:numId w:val="7"/>
        </w:numPr>
        <w:shd w:val="clear" w:color="auto" w:fill="DBE5F1" w:themeFill="accent1" w:themeFillTint="33"/>
        <w:autoSpaceDE w:val="0"/>
        <w:autoSpaceDN w:val="0"/>
        <w:adjustRightInd w:val="0"/>
        <w:ind w:left="993"/>
        <w:rPr>
          <w:rFonts w:ascii="Consolas" w:hAnsi="Consolas" w:cs="Consolas"/>
          <w:sz w:val="18"/>
          <w:szCs w:val="18"/>
          <w:lang w:bidi="he-IL"/>
        </w:rPr>
      </w:pPr>
    </w:p>
    <w:p w:rsidR="00CC7AF0" w:rsidRPr="00C24E68" w:rsidRDefault="00CC7AF0" w:rsidP="00FA4D27">
      <w:pPr>
        <w:pStyle w:val="ListParagraph"/>
        <w:numPr>
          <w:ilvl w:val="0"/>
          <w:numId w:val="7"/>
        </w:numPr>
        <w:shd w:val="clear" w:color="auto" w:fill="DBE5F1" w:themeFill="accent1" w:themeFillTint="33"/>
        <w:autoSpaceDE w:val="0"/>
        <w:autoSpaceDN w:val="0"/>
        <w:adjustRightInd w:val="0"/>
        <w:ind w:left="993"/>
        <w:rPr>
          <w:rFonts w:ascii="Consolas" w:hAnsi="Consolas" w:cs="Consolas"/>
          <w:sz w:val="18"/>
          <w:szCs w:val="18"/>
          <w:lang w:bidi="he-IL"/>
        </w:rPr>
      </w:pPr>
      <w:r w:rsidRPr="00C24E68">
        <w:rPr>
          <w:rFonts w:ascii="Consolas" w:hAnsi="Consolas" w:cs="Consolas"/>
          <w:color w:val="3F7F5F"/>
          <w:sz w:val="18"/>
          <w:szCs w:val="18"/>
          <w:lang w:bidi="he-IL"/>
        </w:rPr>
        <w:t>// Subscribe to site context on widget load</w:t>
      </w:r>
    </w:p>
    <w:p w:rsidR="00F73788" w:rsidRPr="00F73788" w:rsidRDefault="00CC7AF0" w:rsidP="00F73788">
      <w:pPr>
        <w:pStyle w:val="ListParagraph"/>
        <w:numPr>
          <w:ilvl w:val="0"/>
          <w:numId w:val="7"/>
        </w:numPr>
        <w:shd w:val="clear" w:color="auto" w:fill="DBE5F1" w:themeFill="accent1" w:themeFillTint="33"/>
        <w:ind w:left="993"/>
        <w:rPr>
          <w:sz w:val="18"/>
          <w:szCs w:val="18"/>
        </w:rPr>
      </w:pPr>
      <w:proofErr w:type="spellStart"/>
      <w:r w:rsidRPr="00C24E68">
        <w:rPr>
          <w:rFonts w:ascii="Consolas" w:hAnsi="Consolas" w:cs="Consolas"/>
          <w:color w:val="000000"/>
          <w:sz w:val="18"/>
          <w:szCs w:val="18"/>
          <w:lang w:bidi="he-IL"/>
        </w:rPr>
        <w:t>gadgets.sapcontext.registerOnContextLoad</w:t>
      </w:r>
      <w:proofErr w:type="spellEnd"/>
      <w:r w:rsidRPr="00C24E68">
        <w:rPr>
          <w:rFonts w:ascii="Consolas" w:hAnsi="Consolas" w:cs="Consolas"/>
          <w:color w:val="000000"/>
          <w:sz w:val="18"/>
          <w:szCs w:val="18"/>
          <w:lang w:bidi="he-IL"/>
        </w:rPr>
        <w:t>(subscribe);</w:t>
      </w:r>
    </w:p>
    <w:p w:rsidR="00F73788" w:rsidRPr="00F73788" w:rsidRDefault="00F73788" w:rsidP="00F73788">
      <w:pPr>
        <w:pStyle w:val="ListParagraph"/>
        <w:numPr>
          <w:ilvl w:val="0"/>
          <w:numId w:val="7"/>
        </w:numPr>
        <w:shd w:val="clear" w:color="auto" w:fill="DBE5F1" w:themeFill="accent1" w:themeFillTint="33"/>
        <w:ind w:left="993"/>
        <w:rPr>
          <w:sz w:val="18"/>
          <w:szCs w:val="18"/>
        </w:rPr>
      </w:pPr>
    </w:p>
    <w:p w:rsidR="00F73788" w:rsidRPr="00F73788" w:rsidRDefault="00F73788" w:rsidP="00F73788">
      <w:pPr>
        <w:pStyle w:val="ListParagraph"/>
        <w:numPr>
          <w:ilvl w:val="0"/>
          <w:numId w:val="7"/>
        </w:numPr>
        <w:shd w:val="clear" w:color="auto" w:fill="DBE5F1" w:themeFill="accent1" w:themeFillTint="33"/>
        <w:ind w:left="993"/>
        <w:rPr>
          <w:sz w:val="18"/>
          <w:szCs w:val="18"/>
        </w:rPr>
      </w:pPr>
    </w:p>
    <w:p w:rsidR="00CC7AF0" w:rsidRPr="00C24E68" w:rsidRDefault="00991E4F" w:rsidP="00CC7AF0">
      <w:pPr>
        <w:pStyle w:val="ListContinue"/>
        <w:rPr>
          <w:lang w:bidi="he-IL"/>
        </w:rPr>
      </w:pPr>
      <w:r>
        <w:rPr>
          <w:lang w:bidi="he-IL"/>
        </w:rPr>
        <w:br/>
      </w:r>
      <w:r w:rsidR="00CC7AF0" w:rsidRPr="00C24E68">
        <w:rPr>
          <w:lang w:bidi="he-IL"/>
        </w:rPr>
        <w:t xml:space="preserve">The </w:t>
      </w:r>
      <w:r w:rsidR="00CC7AF0" w:rsidRPr="00C24E68">
        <w:rPr>
          <w:rFonts w:ascii="Courier New" w:hAnsi="Courier New" w:cs="Courier New"/>
          <w:lang w:bidi="he-IL"/>
        </w:rPr>
        <w:t>subscribe</w:t>
      </w:r>
      <w:r w:rsidR="00CC7AF0" w:rsidRPr="00C24E68">
        <w:rPr>
          <w:lang w:bidi="he-IL"/>
        </w:rPr>
        <w:t xml:space="preserve"> function calls </w:t>
      </w:r>
      <w:proofErr w:type="spellStart"/>
      <w:r w:rsidR="00CC7AF0" w:rsidRPr="00C24E68">
        <w:rPr>
          <w:rFonts w:ascii="Courier New" w:hAnsi="Courier New" w:cs="Courier New"/>
          <w:lang w:bidi="he-IL"/>
        </w:rPr>
        <w:t>gadgets.sapcontext.subscribe</w:t>
      </w:r>
      <w:proofErr w:type="spellEnd"/>
      <w:r w:rsidR="00CC7AF0" w:rsidRPr="00C24E68">
        <w:rPr>
          <w:lang w:bidi="he-IL"/>
        </w:rPr>
        <w:t xml:space="preserve">. This method gets a callback function as a parameter. The callback is invoked when the context is updated. </w:t>
      </w:r>
    </w:p>
    <w:p w:rsidR="00CC7AF0" w:rsidRPr="00C24E68" w:rsidRDefault="00CC7AF0" w:rsidP="00CC7AF0">
      <w:pPr>
        <w:pStyle w:val="ListContinue"/>
        <w:rPr>
          <w:lang w:bidi="he-IL"/>
        </w:rPr>
      </w:pPr>
      <w:r w:rsidRPr="00C24E68">
        <w:rPr>
          <w:lang w:bidi="he-IL"/>
        </w:rPr>
        <w:t xml:space="preserve">The </w:t>
      </w:r>
      <w:r w:rsidRPr="00C24E68">
        <w:rPr>
          <w:rFonts w:ascii="Courier New" w:hAnsi="Courier New" w:cs="Courier New"/>
          <w:lang w:bidi="he-IL"/>
        </w:rPr>
        <w:t>subscribe</w:t>
      </w:r>
      <w:r w:rsidRPr="00C24E68">
        <w:rPr>
          <w:lang w:bidi="he-IL"/>
        </w:rPr>
        <w:t xml:space="preserve"> function gets two parameters:</w:t>
      </w:r>
    </w:p>
    <w:p w:rsidR="00CC7AF0" w:rsidRPr="00C24E68" w:rsidRDefault="00F26E2D" w:rsidP="00F26E2D">
      <w:pPr>
        <w:pStyle w:val="ListBullet2"/>
      </w:pPr>
      <w:r w:rsidRPr="00C24E68">
        <w:rPr>
          <w:rFonts w:ascii="Courier New" w:hAnsi="Courier New" w:cs="Courier New"/>
          <w:lang w:bidi="he-IL"/>
        </w:rPr>
        <w:lastRenderedPageBreak/>
        <w:t>Topic</w:t>
      </w:r>
      <w:r w:rsidRPr="00C24E68">
        <w:rPr>
          <w:rFonts w:cs="Calibri"/>
          <w:lang w:bidi="he-IL"/>
        </w:rPr>
        <w:t xml:space="preserve">: This is always </w:t>
      </w:r>
      <w:r w:rsidRPr="00C24E68">
        <w:rPr>
          <w:rFonts w:ascii="Courier New" w:hAnsi="Courier New" w:cs="Courier New"/>
          <w:lang w:bidi="he-IL"/>
        </w:rPr>
        <w:t>sap-context</w:t>
      </w:r>
      <w:r w:rsidRPr="00C24E68">
        <w:rPr>
          <w:rFonts w:cs="Calibri"/>
          <w:lang w:bidi="he-IL"/>
        </w:rPr>
        <w:t xml:space="preserve">, to ensure that the widgets are using the </w:t>
      </w:r>
      <w:r w:rsidRPr="00C24E68">
        <w:rPr>
          <w:rFonts w:ascii="Courier New" w:hAnsi="Courier New" w:cs="Courier New"/>
          <w:lang w:bidi="he-IL"/>
        </w:rPr>
        <w:t>sap-context</w:t>
      </w:r>
      <w:r w:rsidRPr="00C24E68">
        <w:rPr>
          <w:rFonts w:cs="Calibri"/>
          <w:lang w:bidi="he-IL"/>
        </w:rPr>
        <w:t xml:space="preserve"> feature to transfer data.</w:t>
      </w:r>
    </w:p>
    <w:p w:rsidR="00F26E2D" w:rsidRPr="00C24E68" w:rsidRDefault="00F26E2D" w:rsidP="00F26E2D">
      <w:pPr>
        <w:pStyle w:val="ListBullet2"/>
      </w:pPr>
      <w:r w:rsidRPr="00C24E68">
        <w:rPr>
          <w:rFonts w:ascii="Courier New" w:hAnsi="Courier New" w:cs="Courier New"/>
          <w:lang w:bidi="he-IL"/>
        </w:rPr>
        <w:t>Context</w:t>
      </w:r>
      <w:r w:rsidRPr="00C24E68">
        <w:rPr>
          <w:rFonts w:cs="Calibri"/>
          <w:lang w:bidi="he-IL"/>
        </w:rPr>
        <w:t xml:space="preserve">: The shared site context. You use the </w:t>
      </w:r>
      <w:r w:rsidRPr="00C24E68">
        <w:rPr>
          <w:rFonts w:ascii="Courier New" w:hAnsi="Courier New" w:cs="Courier New"/>
          <w:lang w:bidi="he-IL"/>
        </w:rPr>
        <w:t>Context Object API</w:t>
      </w:r>
      <w:r w:rsidRPr="00C24E68">
        <w:rPr>
          <w:rFonts w:cs="Calibri"/>
          <w:lang w:bidi="he-IL"/>
        </w:rPr>
        <w:t xml:space="preserve"> to get the desired property. For example: </w:t>
      </w:r>
      <w:proofErr w:type="spellStart"/>
      <w:r w:rsidRPr="00C24E68">
        <w:rPr>
          <w:rFonts w:ascii="Courier New" w:hAnsi="Courier New" w:cs="Courier New"/>
          <w:lang w:bidi="he-IL"/>
        </w:rPr>
        <w:t>getPropertyByKey</w:t>
      </w:r>
      <w:proofErr w:type="spellEnd"/>
      <w:r w:rsidRPr="00C24E68">
        <w:rPr>
          <w:rFonts w:cs="Calibri"/>
          <w:lang w:bidi="he-IL"/>
        </w:rPr>
        <w:t xml:space="preserve"> method in the code snippet above.</w:t>
      </w:r>
    </w:p>
    <w:p w:rsidR="00F26E2D" w:rsidRPr="00C24E68" w:rsidRDefault="00F26E2D" w:rsidP="00F26E2D">
      <w:pPr>
        <w:pStyle w:val="ListContinue"/>
        <w:rPr>
          <w:lang w:bidi="he-IL"/>
        </w:rPr>
      </w:pPr>
      <w:r w:rsidRPr="00C24E68">
        <w:rPr>
          <w:lang w:bidi="he-IL"/>
        </w:rPr>
        <w:t xml:space="preserve">You can see how the </w:t>
      </w:r>
      <w:r w:rsidRPr="00C24E68">
        <w:rPr>
          <w:rFonts w:ascii="Courier New" w:hAnsi="Courier New" w:cs="Courier New"/>
          <w:lang w:bidi="he-IL"/>
        </w:rPr>
        <w:t>subscribe</w:t>
      </w:r>
      <w:r w:rsidRPr="00C24E68">
        <w:rPr>
          <w:lang w:bidi="he-IL"/>
        </w:rPr>
        <w:t xml:space="preserve"> function is implemented in the previous code snippet, where </w:t>
      </w:r>
      <w:proofErr w:type="spellStart"/>
      <w:r w:rsidRPr="00C24E68">
        <w:rPr>
          <w:rFonts w:ascii="Courier New" w:hAnsi="Courier New" w:cs="Courier New"/>
          <w:lang w:bidi="he-IL"/>
        </w:rPr>
        <w:t>urlSubscriber.getURL</w:t>
      </w:r>
      <w:proofErr w:type="spellEnd"/>
      <w:r w:rsidRPr="00C24E68">
        <w:rPr>
          <w:lang w:bidi="he-IL"/>
        </w:rPr>
        <w:t xml:space="preserve"> gets topic and context as parameters.</w:t>
      </w:r>
    </w:p>
    <w:p w:rsidR="008A4063" w:rsidRDefault="008A4063">
      <w:pPr>
        <w:tabs>
          <w:tab w:val="clear" w:pos="720"/>
          <w:tab w:val="clear" w:pos="1152"/>
        </w:tabs>
        <w:spacing w:before="0" w:line="240" w:lineRule="auto"/>
        <w:rPr>
          <w:b/>
          <w:bCs/>
          <w:szCs w:val="26"/>
        </w:rPr>
      </w:pPr>
    </w:p>
    <w:p w:rsidR="00F26E2D" w:rsidRPr="00C24E68" w:rsidRDefault="00F26E2D" w:rsidP="0089091D">
      <w:pPr>
        <w:pStyle w:val="Heading2a"/>
        <w:rPr>
          <w:lang w:val="en-US"/>
        </w:rPr>
      </w:pPr>
      <w:bookmarkStart w:id="43" w:name="_Toc381885311"/>
      <w:r w:rsidRPr="00C24E68">
        <w:rPr>
          <w:lang w:val="en-US"/>
        </w:rPr>
        <w:t>Create a new HTML file</w:t>
      </w:r>
      <w:bookmarkEnd w:id="43"/>
    </w:p>
    <w:p w:rsidR="008A4063" w:rsidRPr="008A4063" w:rsidRDefault="008A4063" w:rsidP="008A4063">
      <w:pPr>
        <w:pStyle w:val="ListParagraph"/>
        <w:numPr>
          <w:ilvl w:val="1"/>
          <w:numId w:val="3"/>
        </w:numPr>
        <w:tabs>
          <w:tab w:val="clear" w:pos="720"/>
          <w:tab w:val="clear" w:pos="1152"/>
        </w:tabs>
        <w:contextualSpacing w:val="0"/>
        <w:rPr>
          <w:rFonts w:cs="Arial"/>
          <w:vanish/>
          <w:lang w:val="en" w:eastAsia="ja-JP"/>
        </w:rPr>
      </w:pPr>
    </w:p>
    <w:p w:rsidR="008A4063" w:rsidRPr="008A4063" w:rsidRDefault="008A4063" w:rsidP="008A4063">
      <w:pPr>
        <w:pStyle w:val="ListParagraph"/>
        <w:numPr>
          <w:ilvl w:val="1"/>
          <w:numId w:val="3"/>
        </w:numPr>
        <w:tabs>
          <w:tab w:val="clear" w:pos="720"/>
          <w:tab w:val="clear" w:pos="1152"/>
        </w:tabs>
        <w:contextualSpacing w:val="0"/>
        <w:rPr>
          <w:rFonts w:cs="Arial"/>
          <w:vanish/>
          <w:lang w:val="en" w:eastAsia="ja-JP"/>
        </w:rPr>
      </w:pPr>
    </w:p>
    <w:p w:rsidR="008A4063" w:rsidRPr="008A4063" w:rsidRDefault="008A4063" w:rsidP="008A4063">
      <w:pPr>
        <w:pStyle w:val="ListParagraph"/>
        <w:numPr>
          <w:ilvl w:val="1"/>
          <w:numId w:val="3"/>
        </w:numPr>
        <w:tabs>
          <w:tab w:val="clear" w:pos="720"/>
          <w:tab w:val="clear" w:pos="1152"/>
        </w:tabs>
        <w:contextualSpacing w:val="0"/>
        <w:rPr>
          <w:rFonts w:cs="Arial"/>
          <w:vanish/>
          <w:lang w:val="en" w:eastAsia="ja-JP"/>
        </w:rPr>
      </w:pPr>
    </w:p>
    <w:p w:rsidR="008A4063" w:rsidRPr="008A4063" w:rsidRDefault="008A4063" w:rsidP="008A4063">
      <w:pPr>
        <w:pStyle w:val="ListParagraph"/>
        <w:numPr>
          <w:ilvl w:val="1"/>
          <w:numId w:val="3"/>
        </w:numPr>
        <w:tabs>
          <w:tab w:val="clear" w:pos="720"/>
          <w:tab w:val="clear" w:pos="1152"/>
        </w:tabs>
        <w:contextualSpacing w:val="0"/>
        <w:rPr>
          <w:rFonts w:cs="Arial"/>
          <w:vanish/>
          <w:lang w:val="en" w:eastAsia="ja-JP"/>
        </w:rPr>
      </w:pPr>
    </w:p>
    <w:p w:rsidR="008A4063" w:rsidRPr="008A4063" w:rsidRDefault="008A4063" w:rsidP="008A4063">
      <w:pPr>
        <w:pStyle w:val="ListParagraph"/>
        <w:numPr>
          <w:ilvl w:val="1"/>
          <w:numId w:val="3"/>
        </w:numPr>
        <w:tabs>
          <w:tab w:val="clear" w:pos="720"/>
          <w:tab w:val="clear" w:pos="1152"/>
        </w:tabs>
        <w:contextualSpacing w:val="0"/>
        <w:rPr>
          <w:rFonts w:cs="Arial"/>
          <w:vanish/>
          <w:lang w:val="en" w:eastAsia="ja-JP"/>
        </w:rPr>
      </w:pPr>
    </w:p>
    <w:p w:rsidR="00F26E2D" w:rsidRPr="00C24E68" w:rsidRDefault="00F26E2D" w:rsidP="008A4063">
      <w:pPr>
        <w:pStyle w:val="ListNumber"/>
      </w:pPr>
      <w:r w:rsidRPr="00C24E68">
        <w:t xml:space="preserve">Create a new </w:t>
      </w:r>
      <w:r w:rsidR="002B6CA2">
        <w:t>file (</w:t>
      </w:r>
      <w:r w:rsidRPr="00C24E68">
        <w:t>HTML file</w:t>
      </w:r>
      <w:r w:rsidR="002B6CA2">
        <w:t>)</w:t>
      </w:r>
      <w:r w:rsidRPr="00C24E68">
        <w:t xml:space="preserve"> in the </w:t>
      </w:r>
      <w:r w:rsidRPr="00C24E68">
        <w:rPr>
          <w:rFonts w:ascii="Courier New" w:hAnsi="Courier New" w:cs="Courier New"/>
          <w:lang w:bidi="he-IL"/>
        </w:rPr>
        <w:t>sub</w:t>
      </w:r>
      <w:r w:rsidRPr="00C24E68">
        <w:t xml:space="preserve"> folder, and name it </w:t>
      </w:r>
      <w:r w:rsidRPr="00C24E68">
        <w:rPr>
          <w:rStyle w:val="UserInput"/>
        </w:rPr>
        <w:t>sub.html</w:t>
      </w:r>
      <w:r w:rsidRPr="00C24E68">
        <w:t>.</w:t>
      </w:r>
    </w:p>
    <w:p w:rsidR="00F26E2D" w:rsidRPr="00C24E68" w:rsidRDefault="00F26E2D" w:rsidP="00082236">
      <w:pPr>
        <w:pStyle w:val="ListNumber"/>
        <w:rPr>
          <w:lang w:val="en-US"/>
        </w:rPr>
      </w:pPr>
      <w:r w:rsidRPr="00C24E68">
        <w:rPr>
          <w:lang w:val="en-US"/>
        </w:rPr>
        <w:t>Insert the following markup into the HTML:</w:t>
      </w:r>
    </w:p>
    <w:p w:rsidR="00F26E2D" w:rsidRDefault="00F26E2D" w:rsidP="00F26E2D">
      <w:pPr>
        <w:pStyle w:val="ListContinue"/>
      </w:pPr>
    </w:p>
    <w:p w:rsidR="00F73788" w:rsidRPr="00F73788" w:rsidRDefault="00F73788" w:rsidP="00991E4F">
      <w:pPr>
        <w:shd w:val="clear" w:color="auto" w:fill="DBE5F1" w:themeFill="accent1" w:themeFillTint="33"/>
        <w:tabs>
          <w:tab w:val="clear" w:pos="720"/>
          <w:tab w:val="clear" w:pos="1152"/>
        </w:tabs>
        <w:autoSpaceDE w:val="0"/>
        <w:autoSpaceDN w:val="0"/>
        <w:adjustRightInd w:val="0"/>
        <w:spacing w:before="0" w:line="240" w:lineRule="auto"/>
        <w:ind w:left="562"/>
        <w:rPr>
          <w:rFonts w:ascii="Consolas" w:hAnsi="Consolas" w:cs="Consolas"/>
          <w:sz w:val="18"/>
          <w:szCs w:val="18"/>
          <w:lang w:bidi="he-IL"/>
        </w:rPr>
      </w:pPr>
      <w:r w:rsidRPr="00F73788">
        <w:rPr>
          <w:rFonts w:ascii="Consolas" w:hAnsi="Consolas" w:cs="Consolas"/>
          <w:color w:val="008080"/>
          <w:sz w:val="18"/>
          <w:szCs w:val="18"/>
          <w:lang w:bidi="he-IL"/>
        </w:rPr>
        <w:t>&lt;</w:t>
      </w:r>
      <w:proofErr w:type="gramStart"/>
      <w:r w:rsidRPr="00F73788">
        <w:rPr>
          <w:rFonts w:ascii="Consolas" w:hAnsi="Consolas" w:cs="Consolas"/>
          <w:color w:val="3F7F7F"/>
          <w:sz w:val="18"/>
          <w:szCs w:val="18"/>
          <w:highlight w:val="lightGray"/>
          <w:lang w:bidi="he-IL"/>
        </w:rPr>
        <w:t>html</w:t>
      </w:r>
      <w:proofErr w:type="gramEnd"/>
      <w:r w:rsidRPr="00F73788">
        <w:rPr>
          <w:rFonts w:ascii="Consolas" w:hAnsi="Consolas" w:cs="Consolas"/>
          <w:color w:val="008080"/>
          <w:sz w:val="18"/>
          <w:szCs w:val="18"/>
          <w:lang w:bidi="he-IL"/>
        </w:rPr>
        <w:t>&gt;</w:t>
      </w:r>
    </w:p>
    <w:p w:rsidR="00F73788" w:rsidRPr="00F73788" w:rsidRDefault="00F73788" w:rsidP="00991E4F">
      <w:pPr>
        <w:shd w:val="clear" w:color="auto" w:fill="DBE5F1" w:themeFill="accent1" w:themeFillTint="33"/>
        <w:tabs>
          <w:tab w:val="clear" w:pos="720"/>
          <w:tab w:val="clear" w:pos="1152"/>
        </w:tabs>
        <w:autoSpaceDE w:val="0"/>
        <w:autoSpaceDN w:val="0"/>
        <w:adjustRightInd w:val="0"/>
        <w:spacing w:before="0" w:line="240" w:lineRule="auto"/>
        <w:ind w:left="720"/>
        <w:rPr>
          <w:rFonts w:ascii="Consolas" w:hAnsi="Consolas" w:cs="Consolas"/>
          <w:sz w:val="18"/>
          <w:szCs w:val="18"/>
          <w:lang w:bidi="he-IL"/>
        </w:rPr>
      </w:pPr>
      <w:r w:rsidRPr="00F73788">
        <w:rPr>
          <w:rFonts w:ascii="Consolas" w:hAnsi="Consolas" w:cs="Consolas"/>
          <w:color w:val="008080"/>
          <w:sz w:val="18"/>
          <w:szCs w:val="18"/>
          <w:lang w:bidi="he-IL"/>
        </w:rPr>
        <w:t>&lt;</w:t>
      </w:r>
      <w:proofErr w:type="gramStart"/>
      <w:r w:rsidRPr="00F73788">
        <w:rPr>
          <w:rFonts w:ascii="Consolas" w:hAnsi="Consolas" w:cs="Consolas"/>
          <w:color w:val="3F7F7F"/>
          <w:sz w:val="18"/>
          <w:szCs w:val="18"/>
          <w:lang w:bidi="he-IL"/>
        </w:rPr>
        <w:t>head</w:t>
      </w:r>
      <w:proofErr w:type="gramEnd"/>
      <w:r w:rsidRPr="00F73788">
        <w:rPr>
          <w:rFonts w:ascii="Consolas" w:hAnsi="Consolas" w:cs="Consolas"/>
          <w:color w:val="008080"/>
          <w:sz w:val="18"/>
          <w:szCs w:val="18"/>
          <w:lang w:bidi="he-IL"/>
        </w:rPr>
        <w:t>&gt;</w:t>
      </w:r>
    </w:p>
    <w:p w:rsidR="00F73788" w:rsidRPr="00F73788" w:rsidRDefault="00F73788" w:rsidP="00991E4F">
      <w:pPr>
        <w:shd w:val="clear" w:color="auto" w:fill="DBE5F1" w:themeFill="accent1" w:themeFillTint="33"/>
        <w:tabs>
          <w:tab w:val="clear" w:pos="720"/>
          <w:tab w:val="clear" w:pos="1152"/>
        </w:tabs>
        <w:autoSpaceDE w:val="0"/>
        <w:autoSpaceDN w:val="0"/>
        <w:adjustRightInd w:val="0"/>
        <w:spacing w:before="0" w:line="240" w:lineRule="auto"/>
        <w:ind w:left="720"/>
        <w:rPr>
          <w:rFonts w:ascii="Consolas" w:hAnsi="Consolas" w:cs="Consolas"/>
          <w:sz w:val="18"/>
          <w:szCs w:val="18"/>
          <w:lang w:bidi="he-IL"/>
        </w:rPr>
      </w:pPr>
      <w:r w:rsidRPr="00F73788">
        <w:rPr>
          <w:rFonts w:ascii="Consolas" w:hAnsi="Consolas" w:cs="Consolas"/>
          <w:color w:val="000000"/>
          <w:sz w:val="18"/>
          <w:szCs w:val="18"/>
          <w:lang w:bidi="he-IL"/>
        </w:rPr>
        <w:t xml:space="preserve">    </w:t>
      </w:r>
      <w:r w:rsidRPr="00F73788">
        <w:rPr>
          <w:rFonts w:ascii="Consolas" w:hAnsi="Consolas" w:cs="Consolas"/>
          <w:color w:val="008080"/>
          <w:sz w:val="18"/>
          <w:szCs w:val="18"/>
          <w:lang w:bidi="he-IL"/>
        </w:rPr>
        <w:t>&lt;</w:t>
      </w:r>
      <w:r w:rsidRPr="00F73788">
        <w:rPr>
          <w:rFonts w:ascii="Consolas" w:hAnsi="Consolas" w:cs="Consolas"/>
          <w:color w:val="3F7F7F"/>
          <w:sz w:val="18"/>
          <w:szCs w:val="18"/>
          <w:lang w:bidi="he-IL"/>
        </w:rPr>
        <w:t>link</w:t>
      </w:r>
      <w:r w:rsidRPr="00F73788">
        <w:rPr>
          <w:rFonts w:ascii="Consolas" w:hAnsi="Consolas" w:cs="Consolas"/>
          <w:sz w:val="18"/>
          <w:szCs w:val="18"/>
          <w:lang w:bidi="he-IL"/>
        </w:rPr>
        <w:t xml:space="preserve"> </w:t>
      </w:r>
      <w:proofErr w:type="spellStart"/>
      <w:r w:rsidRPr="00F73788">
        <w:rPr>
          <w:rFonts w:ascii="Consolas" w:hAnsi="Consolas" w:cs="Consolas"/>
          <w:color w:val="7F007F"/>
          <w:sz w:val="18"/>
          <w:szCs w:val="18"/>
          <w:lang w:bidi="he-IL"/>
        </w:rPr>
        <w:t>rel</w:t>
      </w:r>
      <w:proofErr w:type="spellEnd"/>
      <w:r w:rsidRPr="00F73788">
        <w:rPr>
          <w:rFonts w:ascii="Consolas" w:hAnsi="Consolas" w:cs="Consolas"/>
          <w:color w:val="000000"/>
          <w:sz w:val="18"/>
          <w:szCs w:val="18"/>
          <w:lang w:bidi="he-IL"/>
        </w:rPr>
        <w:t>=</w:t>
      </w:r>
      <w:r w:rsidRPr="00F73788">
        <w:rPr>
          <w:rFonts w:ascii="Consolas" w:hAnsi="Consolas" w:cs="Consolas"/>
          <w:i/>
          <w:iCs/>
          <w:color w:val="2A00FF"/>
          <w:sz w:val="18"/>
          <w:szCs w:val="18"/>
          <w:lang w:bidi="he-IL"/>
        </w:rPr>
        <w:t>"</w:t>
      </w:r>
      <w:proofErr w:type="spellStart"/>
      <w:r w:rsidRPr="00F73788">
        <w:rPr>
          <w:rFonts w:ascii="Consolas" w:hAnsi="Consolas" w:cs="Consolas"/>
          <w:i/>
          <w:iCs/>
          <w:color w:val="2A00FF"/>
          <w:sz w:val="18"/>
          <w:szCs w:val="18"/>
          <w:lang w:bidi="he-IL"/>
        </w:rPr>
        <w:t>stylesheet</w:t>
      </w:r>
      <w:proofErr w:type="spellEnd"/>
      <w:r w:rsidRPr="00F73788">
        <w:rPr>
          <w:rFonts w:ascii="Consolas" w:hAnsi="Consolas" w:cs="Consolas"/>
          <w:i/>
          <w:iCs/>
          <w:color w:val="2A00FF"/>
          <w:sz w:val="18"/>
          <w:szCs w:val="18"/>
          <w:lang w:bidi="he-IL"/>
        </w:rPr>
        <w:t>"</w:t>
      </w:r>
      <w:r w:rsidRPr="00F73788">
        <w:rPr>
          <w:rFonts w:ascii="Consolas" w:hAnsi="Consolas" w:cs="Consolas"/>
          <w:sz w:val="18"/>
          <w:szCs w:val="18"/>
          <w:lang w:bidi="he-IL"/>
        </w:rPr>
        <w:t xml:space="preserve"> </w:t>
      </w:r>
      <w:r w:rsidRPr="00F73788">
        <w:rPr>
          <w:rFonts w:ascii="Consolas" w:hAnsi="Consolas" w:cs="Consolas"/>
          <w:color w:val="7F007F"/>
          <w:sz w:val="18"/>
          <w:szCs w:val="18"/>
          <w:lang w:bidi="he-IL"/>
        </w:rPr>
        <w:t>type</w:t>
      </w:r>
      <w:r w:rsidRPr="00F73788">
        <w:rPr>
          <w:rFonts w:ascii="Consolas" w:hAnsi="Consolas" w:cs="Consolas"/>
          <w:color w:val="000000"/>
          <w:sz w:val="18"/>
          <w:szCs w:val="18"/>
          <w:lang w:bidi="he-IL"/>
        </w:rPr>
        <w:t>=</w:t>
      </w:r>
      <w:r w:rsidRPr="00F73788">
        <w:rPr>
          <w:rFonts w:ascii="Consolas" w:hAnsi="Consolas" w:cs="Consolas"/>
          <w:i/>
          <w:iCs/>
          <w:color w:val="2A00FF"/>
          <w:sz w:val="18"/>
          <w:szCs w:val="18"/>
          <w:lang w:bidi="he-IL"/>
        </w:rPr>
        <w:t>"text/</w:t>
      </w:r>
      <w:proofErr w:type="spellStart"/>
      <w:r w:rsidRPr="00F73788">
        <w:rPr>
          <w:rFonts w:ascii="Consolas" w:hAnsi="Consolas" w:cs="Consolas"/>
          <w:i/>
          <w:iCs/>
          <w:color w:val="2A00FF"/>
          <w:sz w:val="18"/>
          <w:szCs w:val="18"/>
          <w:lang w:bidi="he-IL"/>
        </w:rPr>
        <w:t>css</w:t>
      </w:r>
      <w:proofErr w:type="spellEnd"/>
      <w:r w:rsidRPr="00F73788">
        <w:rPr>
          <w:rFonts w:ascii="Consolas" w:hAnsi="Consolas" w:cs="Consolas"/>
          <w:i/>
          <w:iCs/>
          <w:color w:val="2A00FF"/>
          <w:sz w:val="18"/>
          <w:szCs w:val="18"/>
          <w:lang w:bidi="he-IL"/>
        </w:rPr>
        <w:t>"</w:t>
      </w:r>
      <w:r w:rsidRPr="00F73788">
        <w:rPr>
          <w:rFonts w:ascii="Consolas" w:hAnsi="Consolas" w:cs="Consolas"/>
          <w:sz w:val="18"/>
          <w:szCs w:val="18"/>
          <w:lang w:bidi="he-IL"/>
        </w:rPr>
        <w:t xml:space="preserve"> </w:t>
      </w:r>
      <w:proofErr w:type="spellStart"/>
      <w:r w:rsidRPr="00F73788">
        <w:rPr>
          <w:rFonts w:ascii="Consolas" w:hAnsi="Consolas" w:cs="Consolas"/>
          <w:color w:val="7F007F"/>
          <w:sz w:val="18"/>
          <w:szCs w:val="18"/>
          <w:lang w:bidi="he-IL"/>
        </w:rPr>
        <w:t>href</w:t>
      </w:r>
      <w:proofErr w:type="spellEnd"/>
      <w:r w:rsidRPr="00F73788">
        <w:rPr>
          <w:rFonts w:ascii="Consolas" w:hAnsi="Consolas" w:cs="Consolas"/>
          <w:color w:val="000000"/>
          <w:sz w:val="18"/>
          <w:szCs w:val="18"/>
          <w:lang w:bidi="he-IL"/>
        </w:rPr>
        <w:t>=</w:t>
      </w:r>
      <w:r w:rsidRPr="00F73788">
        <w:rPr>
          <w:rFonts w:ascii="Consolas" w:hAnsi="Consolas" w:cs="Consolas"/>
          <w:i/>
          <w:iCs/>
          <w:color w:val="2A00FF"/>
          <w:sz w:val="18"/>
          <w:szCs w:val="18"/>
          <w:lang w:bidi="he-IL"/>
        </w:rPr>
        <w:t>"sub/</w:t>
      </w:r>
      <w:proofErr w:type="spellStart"/>
      <w:r w:rsidRPr="00F73788">
        <w:rPr>
          <w:rFonts w:ascii="Consolas" w:hAnsi="Consolas" w:cs="Consolas"/>
          <w:i/>
          <w:iCs/>
          <w:color w:val="2A00FF"/>
          <w:sz w:val="18"/>
          <w:szCs w:val="18"/>
          <w:lang w:bidi="he-IL"/>
        </w:rPr>
        <w:t>stylesheet</w:t>
      </w:r>
      <w:proofErr w:type="spellEnd"/>
      <w:r w:rsidRPr="00F73788">
        <w:rPr>
          <w:rFonts w:ascii="Consolas" w:hAnsi="Consolas" w:cs="Consolas"/>
          <w:i/>
          <w:iCs/>
          <w:color w:val="2A00FF"/>
          <w:sz w:val="18"/>
          <w:szCs w:val="18"/>
          <w:lang w:bidi="he-IL"/>
        </w:rPr>
        <w:t>/stylesheet.css"</w:t>
      </w:r>
      <w:r w:rsidRPr="00F73788">
        <w:rPr>
          <w:rFonts w:ascii="Consolas" w:hAnsi="Consolas" w:cs="Consolas"/>
          <w:sz w:val="18"/>
          <w:szCs w:val="18"/>
          <w:lang w:bidi="he-IL"/>
        </w:rPr>
        <w:t xml:space="preserve"> </w:t>
      </w:r>
      <w:r w:rsidRPr="00F73788">
        <w:rPr>
          <w:rFonts w:ascii="Consolas" w:hAnsi="Consolas" w:cs="Consolas"/>
          <w:color w:val="7F007F"/>
          <w:sz w:val="18"/>
          <w:szCs w:val="18"/>
          <w:lang w:bidi="he-IL"/>
        </w:rPr>
        <w:t>media</w:t>
      </w:r>
      <w:r w:rsidRPr="00F73788">
        <w:rPr>
          <w:rFonts w:ascii="Consolas" w:hAnsi="Consolas" w:cs="Consolas"/>
          <w:color w:val="000000"/>
          <w:sz w:val="18"/>
          <w:szCs w:val="18"/>
          <w:lang w:bidi="he-IL"/>
        </w:rPr>
        <w:t>=</w:t>
      </w:r>
      <w:r w:rsidRPr="00F73788">
        <w:rPr>
          <w:rFonts w:ascii="Consolas" w:hAnsi="Consolas" w:cs="Consolas"/>
          <w:i/>
          <w:iCs/>
          <w:color w:val="2A00FF"/>
          <w:sz w:val="18"/>
          <w:szCs w:val="18"/>
          <w:lang w:bidi="he-IL"/>
        </w:rPr>
        <w:t>"all"</w:t>
      </w:r>
      <w:r w:rsidRPr="00F73788">
        <w:rPr>
          <w:rFonts w:ascii="Consolas" w:hAnsi="Consolas" w:cs="Consolas"/>
          <w:sz w:val="18"/>
          <w:szCs w:val="18"/>
          <w:lang w:bidi="he-IL"/>
        </w:rPr>
        <w:t xml:space="preserve"> </w:t>
      </w:r>
      <w:r w:rsidRPr="00F73788">
        <w:rPr>
          <w:rFonts w:ascii="Consolas" w:hAnsi="Consolas" w:cs="Consolas"/>
          <w:color w:val="008080"/>
          <w:sz w:val="18"/>
          <w:szCs w:val="18"/>
          <w:lang w:bidi="he-IL"/>
        </w:rPr>
        <w:t>/&gt;</w:t>
      </w:r>
    </w:p>
    <w:p w:rsidR="00F73788" w:rsidRPr="00F73788" w:rsidRDefault="00F73788" w:rsidP="00991E4F">
      <w:pPr>
        <w:shd w:val="clear" w:color="auto" w:fill="DBE5F1" w:themeFill="accent1" w:themeFillTint="33"/>
        <w:tabs>
          <w:tab w:val="clear" w:pos="720"/>
          <w:tab w:val="clear" w:pos="1152"/>
        </w:tabs>
        <w:autoSpaceDE w:val="0"/>
        <w:autoSpaceDN w:val="0"/>
        <w:adjustRightInd w:val="0"/>
        <w:spacing w:before="0" w:line="240" w:lineRule="auto"/>
        <w:ind w:left="720"/>
        <w:rPr>
          <w:rFonts w:ascii="Consolas" w:hAnsi="Consolas" w:cs="Consolas"/>
          <w:sz w:val="18"/>
          <w:szCs w:val="18"/>
          <w:lang w:bidi="he-IL"/>
        </w:rPr>
      </w:pPr>
      <w:r w:rsidRPr="00F73788">
        <w:rPr>
          <w:rFonts w:ascii="Consolas" w:hAnsi="Consolas" w:cs="Consolas"/>
          <w:color w:val="000000"/>
          <w:sz w:val="18"/>
          <w:szCs w:val="18"/>
          <w:lang w:bidi="he-IL"/>
        </w:rPr>
        <w:t xml:space="preserve">    </w:t>
      </w:r>
      <w:r w:rsidRPr="00F73788">
        <w:rPr>
          <w:rFonts w:ascii="Consolas" w:hAnsi="Consolas" w:cs="Consolas"/>
          <w:color w:val="008080"/>
          <w:sz w:val="18"/>
          <w:szCs w:val="18"/>
          <w:lang w:bidi="he-IL"/>
        </w:rPr>
        <w:t>&lt;</w:t>
      </w:r>
      <w:r w:rsidRPr="00F73788">
        <w:rPr>
          <w:rFonts w:ascii="Consolas" w:hAnsi="Consolas" w:cs="Consolas"/>
          <w:color w:val="3F7F7F"/>
          <w:sz w:val="18"/>
          <w:szCs w:val="18"/>
          <w:lang w:bidi="he-IL"/>
        </w:rPr>
        <w:t>script</w:t>
      </w:r>
      <w:r w:rsidRPr="00F73788">
        <w:rPr>
          <w:rFonts w:ascii="Consolas" w:hAnsi="Consolas" w:cs="Consolas"/>
          <w:sz w:val="18"/>
          <w:szCs w:val="18"/>
          <w:lang w:bidi="he-IL"/>
        </w:rPr>
        <w:t xml:space="preserve"> </w:t>
      </w:r>
      <w:r w:rsidRPr="00F73788">
        <w:rPr>
          <w:rFonts w:ascii="Consolas" w:hAnsi="Consolas" w:cs="Consolas"/>
          <w:color w:val="7F007F"/>
          <w:sz w:val="18"/>
          <w:szCs w:val="18"/>
          <w:lang w:bidi="he-IL"/>
        </w:rPr>
        <w:t>type</w:t>
      </w:r>
      <w:r w:rsidRPr="00F73788">
        <w:rPr>
          <w:rFonts w:ascii="Consolas" w:hAnsi="Consolas" w:cs="Consolas"/>
          <w:color w:val="000000"/>
          <w:sz w:val="18"/>
          <w:szCs w:val="18"/>
          <w:lang w:bidi="he-IL"/>
        </w:rPr>
        <w:t>=</w:t>
      </w:r>
      <w:r w:rsidRPr="00F73788">
        <w:rPr>
          <w:rFonts w:ascii="Consolas" w:hAnsi="Consolas" w:cs="Consolas"/>
          <w:i/>
          <w:iCs/>
          <w:color w:val="2A00FF"/>
          <w:sz w:val="18"/>
          <w:szCs w:val="18"/>
          <w:lang w:bidi="he-IL"/>
        </w:rPr>
        <w:t>"text/</w:t>
      </w:r>
      <w:proofErr w:type="spellStart"/>
      <w:r w:rsidRPr="00F73788">
        <w:rPr>
          <w:rFonts w:ascii="Consolas" w:hAnsi="Consolas" w:cs="Consolas"/>
          <w:i/>
          <w:iCs/>
          <w:color w:val="2A00FF"/>
          <w:sz w:val="18"/>
          <w:szCs w:val="18"/>
          <w:lang w:bidi="he-IL"/>
        </w:rPr>
        <w:t>javascript</w:t>
      </w:r>
      <w:proofErr w:type="spellEnd"/>
      <w:r w:rsidRPr="00F73788">
        <w:rPr>
          <w:rFonts w:ascii="Consolas" w:hAnsi="Consolas" w:cs="Consolas"/>
          <w:i/>
          <w:iCs/>
          <w:color w:val="2A00FF"/>
          <w:sz w:val="18"/>
          <w:szCs w:val="18"/>
          <w:lang w:bidi="he-IL"/>
        </w:rPr>
        <w:t>"</w:t>
      </w:r>
      <w:r w:rsidRPr="00F73788">
        <w:rPr>
          <w:rFonts w:ascii="Consolas" w:hAnsi="Consolas" w:cs="Consolas"/>
          <w:sz w:val="18"/>
          <w:szCs w:val="18"/>
          <w:lang w:bidi="he-IL"/>
        </w:rPr>
        <w:t xml:space="preserve"> </w:t>
      </w:r>
      <w:proofErr w:type="spellStart"/>
      <w:r w:rsidRPr="00F73788">
        <w:rPr>
          <w:rFonts w:ascii="Consolas" w:hAnsi="Consolas" w:cs="Consolas"/>
          <w:color w:val="7F007F"/>
          <w:sz w:val="18"/>
          <w:szCs w:val="18"/>
          <w:lang w:bidi="he-IL"/>
        </w:rPr>
        <w:t>src</w:t>
      </w:r>
      <w:proofErr w:type="spellEnd"/>
      <w:r w:rsidRPr="00F73788">
        <w:rPr>
          <w:rFonts w:ascii="Consolas" w:hAnsi="Consolas" w:cs="Consolas"/>
          <w:color w:val="000000"/>
          <w:sz w:val="18"/>
          <w:szCs w:val="18"/>
          <w:lang w:bidi="he-IL"/>
        </w:rPr>
        <w:t>=</w:t>
      </w:r>
      <w:r w:rsidRPr="00F73788">
        <w:rPr>
          <w:rFonts w:ascii="Consolas" w:hAnsi="Consolas" w:cs="Consolas"/>
          <w:i/>
          <w:iCs/>
          <w:color w:val="2A00FF"/>
          <w:sz w:val="18"/>
          <w:szCs w:val="18"/>
          <w:lang w:bidi="he-IL"/>
        </w:rPr>
        <w:t>"sub/</w:t>
      </w:r>
      <w:proofErr w:type="spellStart"/>
      <w:r w:rsidRPr="00F73788">
        <w:rPr>
          <w:rFonts w:ascii="Consolas" w:hAnsi="Consolas" w:cs="Consolas"/>
          <w:i/>
          <w:iCs/>
          <w:color w:val="2A00FF"/>
          <w:sz w:val="18"/>
          <w:szCs w:val="18"/>
          <w:lang w:bidi="he-IL"/>
        </w:rPr>
        <w:t>js</w:t>
      </w:r>
      <w:proofErr w:type="spellEnd"/>
      <w:r w:rsidRPr="00F73788">
        <w:rPr>
          <w:rFonts w:ascii="Consolas" w:hAnsi="Consolas" w:cs="Consolas"/>
          <w:i/>
          <w:iCs/>
          <w:color w:val="2A00FF"/>
          <w:sz w:val="18"/>
          <w:szCs w:val="18"/>
          <w:lang w:bidi="he-IL"/>
        </w:rPr>
        <w:t>/sub.js"</w:t>
      </w:r>
      <w:r w:rsidRPr="00F73788">
        <w:rPr>
          <w:rFonts w:ascii="Consolas" w:hAnsi="Consolas" w:cs="Consolas"/>
          <w:color w:val="008080"/>
          <w:sz w:val="18"/>
          <w:szCs w:val="18"/>
          <w:lang w:bidi="he-IL"/>
        </w:rPr>
        <w:t>&gt;&lt;/</w:t>
      </w:r>
      <w:r w:rsidRPr="00F73788">
        <w:rPr>
          <w:rFonts w:ascii="Consolas" w:hAnsi="Consolas" w:cs="Consolas"/>
          <w:color w:val="3F7F7F"/>
          <w:sz w:val="18"/>
          <w:szCs w:val="18"/>
          <w:lang w:bidi="he-IL"/>
        </w:rPr>
        <w:t>script</w:t>
      </w:r>
      <w:r w:rsidRPr="00F73788">
        <w:rPr>
          <w:rFonts w:ascii="Consolas" w:hAnsi="Consolas" w:cs="Consolas"/>
          <w:color w:val="008080"/>
          <w:sz w:val="18"/>
          <w:szCs w:val="18"/>
          <w:lang w:bidi="he-IL"/>
        </w:rPr>
        <w:t>&gt;</w:t>
      </w:r>
    </w:p>
    <w:p w:rsidR="00F73788" w:rsidRPr="00F73788" w:rsidRDefault="00F73788" w:rsidP="00991E4F">
      <w:pPr>
        <w:shd w:val="clear" w:color="auto" w:fill="DBE5F1" w:themeFill="accent1" w:themeFillTint="33"/>
        <w:tabs>
          <w:tab w:val="clear" w:pos="720"/>
          <w:tab w:val="clear" w:pos="1152"/>
        </w:tabs>
        <w:autoSpaceDE w:val="0"/>
        <w:autoSpaceDN w:val="0"/>
        <w:adjustRightInd w:val="0"/>
        <w:spacing w:before="0" w:line="240" w:lineRule="auto"/>
        <w:ind w:left="720"/>
        <w:rPr>
          <w:rFonts w:ascii="Consolas" w:hAnsi="Consolas" w:cs="Consolas"/>
          <w:sz w:val="18"/>
          <w:szCs w:val="18"/>
          <w:lang w:bidi="he-IL"/>
        </w:rPr>
      </w:pPr>
      <w:r w:rsidRPr="00F73788">
        <w:rPr>
          <w:rFonts w:ascii="Consolas" w:hAnsi="Consolas" w:cs="Consolas"/>
          <w:color w:val="008080"/>
          <w:sz w:val="18"/>
          <w:szCs w:val="18"/>
          <w:lang w:bidi="he-IL"/>
        </w:rPr>
        <w:t>&lt;/</w:t>
      </w:r>
      <w:r w:rsidRPr="00F73788">
        <w:rPr>
          <w:rFonts w:ascii="Consolas" w:hAnsi="Consolas" w:cs="Consolas"/>
          <w:color w:val="3F7F7F"/>
          <w:sz w:val="18"/>
          <w:szCs w:val="18"/>
          <w:lang w:bidi="he-IL"/>
        </w:rPr>
        <w:t>head</w:t>
      </w:r>
      <w:r w:rsidRPr="00F73788">
        <w:rPr>
          <w:rFonts w:ascii="Consolas" w:hAnsi="Consolas" w:cs="Consolas"/>
          <w:color w:val="008080"/>
          <w:sz w:val="18"/>
          <w:szCs w:val="18"/>
          <w:lang w:bidi="he-IL"/>
        </w:rPr>
        <w:t>&gt;</w:t>
      </w:r>
    </w:p>
    <w:p w:rsidR="00F73788" w:rsidRPr="00F73788" w:rsidRDefault="00F73788" w:rsidP="00991E4F">
      <w:pPr>
        <w:shd w:val="clear" w:color="auto" w:fill="DBE5F1" w:themeFill="accent1" w:themeFillTint="33"/>
        <w:tabs>
          <w:tab w:val="clear" w:pos="720"/>
          <w:tab w:val="clear" w:pos="1152"/>
        </w:tabs>
        <w:autoSpaceDE w:val="0"/>
        <w:autoSpaceDN w:val="0"/>
        <w:adjustRightInd w:val="0"/>
        <w:spacing w:before="0" w:line="240" w:lineRule="auto"/>
        <w:ind w:left="562"/>
        <w:rPr>
          <w:rFonts w:ascii="Consolas" w:hAnsi="Consolas" w:cs="Consolas"/>
          <w:sz w:val="18"/>
          <w:szCs w:val="18"/>
          <w:lang w:bidi="he-IL"/>
        </w:rPr>
      </w:pPr>
    </w:p>
    <w:p w:rsidR="00F73788" w:rsidRPr="00F73788" w:rsidRDefault="00F73788" w:rsidP="00991E4F">
      <w:pPr>
        <w:shd w:val="clear" w:color="auto" w:fill="DBE5F1" w:themeFill="accent1" w:themeFillTint="33"/>
        <w:tabs>
          <w:tab w:val="clear" w:pos="720"/>
          <w:tab w:val="clear" w:pos="1152"/>
        </w:tabs>
        <w:autoSpaceDE w:val="0"/>
        <w:autoSpaceDN w:val="0"/>
        <w:adjustRightInd w:val="0"/>
        <w:spacing w:before="0" w:line="240" w:lineRule="auto"/>
        <w:ind w:left="720"/>
        <w:rPr>
          <w:rFonts w:ascii="Consolas" w:hAnsi="Consolas" w:cs="Consolas"/>
          <w:sz w:val="18"/>
          <w:szCs w:val="18"/>
          <w:lang w:bidi="he-IL"/>
        </w:rPr>
      </w:pPr>
      <w:r w:rsidRPr="00F73788">
        <w:rPr>
          <w:rFonts w:ascii="Consolas" w:hAnsi="Consolas" w:cs="Consolas"/>
          <w:color w:val="008080"/>
          <w:sz w:val="18"/>
          <w:szCs w:val="18"/>
          <w:lang w:bidi="he-IL"/>
        </w:rPr>
        <w:t>&lt;</w:t>
      </w:r>
      <w:proofErr w:type="gramStart"/>
      <w:r w:rsidRPr="00F73788">
        <w:rPr>
          <w:rFonts w:ascii="Consolas" w:hAnsi="Consolas" w:cs="Consolas"/>
          <w:color w:val="3F7F7F"/>
          <w:sz w:val="18"/>
          <w:szCs w:val="18"/>
          <w:lang w:bidi="he-IL"/>
        </w:rPr>
        <w:t>body</w:t>
      </w:r>
      <w:proofErr w:type="gramEnd"/>
      <w:r w:rsidRPr="00F73788">
        <w:rPr>
          <w:rFonts w:ascii="Consolas" w:hAnsi="Consolas" w:cs="Consolas"/>
          <w:color w:val="008080"/>
          <w:sz w:val="18"/>
          <w:szCs w:val="18"/>
          <w:lang w:bidi="he-IL"/>
        </w:rPr>
        <w:t>&gt;</w:t>
      </w:r>
    </w:p>
    <w:p w:rsidR="00F73788" w:rsidRPr="00F73788" w:rsidRDefault="00F73788" w:rsidP="00991E4F">
      <w:pPr>
        <w:shd w:val="clear" w:color="auto" w:fill="DBE5F1" w:themeFill="accent1" w:themeFillTint="33"/>
        <w:tabs>
          <w:tab w:val="clear" w:pos="720"/>
          <w:tab w:val="clear" w:pos="1152"/>
        </w:tabs>
        <w:autoSpaceDE w:val="0"/>
        <w:autoSpaceDN w:val="0"/>
        <w:adjustRightInd w:val="0"/>
        <w:spacing w:before="0" w:line="240" w:lineRule="auto"/>
        <w:ind w:left="878"/>
        <w:rPr>
          <w:rFonts w:ascii="Consolas" w:hAnsi="Consolas" w:cs="Consolas"/>
          <w:sz w:val="18"/>
          <w:szCs w:val="18"/>
          <w:lang w:bidi="he-IL"/>
        </w:rPr>
      </w:pPr>
      <w:r w:rsidRPr="00F73788">
        <w:rPr>
          <w:rFonts w:ascii="Consolas" w:hAnsi="Consolas" w:cs="Consolas"/>
          <w:color w:val="000000"/>
          <w:sz w:val="18"/>
          <w:szCs w:val="18"/>
          <w:lang w:bidi="he-IL"/>
        </w:rPr>
        <w:t xml:space="preserve">    </w:t>
      </w:r>
      <w:r w:rsidRPr="00F73788">
        <w:rPr>
          <w:rFonts w:ascii="Consolas" w:hAnsi="Consolas" w:cs="Consolas"/>
          <w:color w:val="008080"/>
          <w:sz w:val="18"/>
          <w:szCs w:val="18"/>
          <w:lang w:bidi="he-IL"/>
        </w:rPr>
        <w:t>&lt;</w:t>
      </w:r>
      <w:proofErr w:type="spellStart"/>
      <w:r w:rsidRPr="00F73788">
        <w:rPr>
          <w:rFonts w:ascii="Consolas" w:hAnsi="Consolas" w:cs="Consolas"/>
          <w:color w:val="3F7F7F"/>
          <w:sz w:val="18"/>
          <w:szCs w:val="18"/>
          <w:lang w:bidi="he-IL"/>
        </w:rPr>
        <w:t>iframe</w:t>
      </w:r>
      <w:proofErr w:type="spellEnd"/>
      <w:r w:rsidRPr="00F73788">
        <w:rPr>
          <w:rFonts w:ascii="Consolas" w:hAnsi="Consolas" w:cs="Consolas"/>
          <w:sz w:val="18"/>
          <w:szCs w:val="18"/>
          <w:lang w:bidi="he-IL"/>
        </w:rPr>
        <w:t xml:space="preserve"> </w:t>
      </w:r>
      <w:r w:rsidRPr="00F73788">
        <w:rPr>
          <w:rFonts w:ascii="Consolas" w:hAnsi="Consolas" w:cs="Consolas"/>
          <w:color w:val="7F007F"/>
          <w:sz w:val="18"/>
          <w:szCs w:val="18"/>
          <w:lang w:bidi="he-IL"/>
        </w:rPr>
        <w:t>id</w:t>
      </w:r>
      <w:r w:rsidRPr="00F73788">
        <w:rPr>
          <w:rFonts w:ascii="Consolas" w:hAnsi="Consolas" w:cs="Consolas"/>
          <w:color w:val="000000"/>
          <w:sz w:val="18"/>
          <w:szCs w:val="18"/>
          <w:lang w:bidi="he-IL"/>
        </w:rPr>
        <w:t>=</w:t>
      </w:r>
      <w:r w:rsidRPr="00F73788">
        <w:rPr>
          <w:rFonts w:ascii="Consolas" w:hAnsi="Consolas" w:cs="Consolas"/>
          <w:i/>
          <w:iCs/>
          <w:color w:val="2A00FF"/>
          <w:sz w:val="18"/>
          <w:szCs w:val="18"/>
          <w:lang w:bidi="he-IL"/>
        </w:rPr>
        <w:t>"</w:t>
      </w:r>
      <w:proofErr w:type="spellStart"/>
      <w:r w:rsidRPr="00F73788">
        <w:rPr>
          <w:rFonts w:ascii="Consolas" w:hAnsi="Consolas" w:cs="Consolas"/>
          <w:i/>
          <w:iCs/>
          <w:color w:val="2A00FF"/>
          <w:sz w:val="18"/>
          <w:szCs w:val="18"/>
          <w:lang w:bidi="he-IL"/>
        </w:rPr>
        <w:t>frameInWidget</w:t>
      </w:r>
      <w:proofErr w:type="spellEnd"/>
      <w:r w:rsidRPr="00F73788">
        <w:rPr>
          <w:rFonts w:ascii="Consolas" w:hAnsi="Consolas" w:cs="Consolas"/>
          <w:i/>
          <w:iCs/>
          <w:color w:val="2A00FF"/>
          <w:sz w:val="18"/>
          <w:szCs w:val="18"/>
          <w:lang w:bidi="he-IL"/>
        </w:rPr>
        <w:t>"</w:t>
      </w:r>
      <w:r w:rsidRPr="00F73788">
        <w:rPr>
          <w:rFonts w:ascii="Consolas" w:hAnsi="Consolas" w:cs="Consolas"/>
          <w:sz w:val="18"/>
          <w:szCs w:val="18"/>
          <w:lang w:bidi="he-IL"/>
        </w:rPr>
        <w:t xml:space="preserve"> </w:t>
      </w:r>
      <w:r w:rsidRPr="00F73788">
        <w:rPr>
          <w:rFonts w:ascii="Consolas" w:hAnsi="Consolas" w:cs="Consolas"/>
          <w:color w:val="7F007F"/>
          <w:sz w:val="18"/>
          <w:szCs w:val="18"/>
          <w:lang w:bidi="he-IL"/>
        </w:rPr>
        <w:t>src</w:t>
      </w:r>
      <w:r w:rsidRPr="00F73788">
        <w:rPr>
          <w:rFonts w:ascii="Consolas" w:hAnsi="Consolas" w:cs="Consolas"/>
          <w:color w:val="000000"/>
          <w:sz w:val="18"/>
          <w:szCs w:val="18"/>
          <w:lang w:bidi="he-IL"/>
        </w:rPr>
        <w:t>=</w:t>
      </w:r>
      <w:r w:rsidRPr="00F73788">
        <w:rPr>
          <w:rFonts w:ascii="Consolas" w:hAnsi="Consolas" w:cs="Consolas"/>
          <w:i/>
          <w:iCs/>
          <w:color w:val="2A00FF"/>
          <w:sz w:val="18"/>
          <w:szCs w:val="18"/>
          <w:lang w:bidi="he-IL"/>
        </w:rPr>
        <w:t>"https://maps.google.com/maps?output=embed&amp;t=m&amp;num=1&amp;q=usa"</w:t>
      </w:r>
      <w:r w:rsidRPr="00F73788">
        <w:rPr>
          <w:rFonts w:ascii="Consolas" w:hAnsi="Consolas" w:cs="Consolas"/>
          <w:color w:val="008080"/>
          <w:sz w:val="18"/>
          <w:szCs w:val="18"/>
          <w:lang w:bidi="he-IL"/>
        </w:rPr>
        <w:t>&gt;&lt;/</w:t>
      </w:r>
      <w:r w:rsidRPr="00F73788">
        <w:rPr>
          <w:rFonts w:ascii="Consolas" w:hAnsi="Consolas" w:cs="Consolas"/>
          <w:color w:val="3F7F7F"/>
          <w:sz w:val="18"/>
          <w:szCs w:val="18"/>
          <w:lang w:bidi="he-IL"/>
        </w:rPr>
        <w:t>iframe</w:t>
      </w:r>
      <w:r w:rsidRPr="00F73788">
        <w:rPr>
          <w:rFonts w:ascii="Consolas" w:hAnsi="Consolas" w:cs="Consolas"/>
          <w:color w:val="008080"/>
          <w:sz w:val="18"/>
          <w:szCs w:val="18"/>
          <w:lang w:bidi="he-IL"/>
        </w:rPr>
        <w:t>&gt;</w:t>
      </w:r>
    </w:p>
    <w:p w:rsidR="00F73788" w:rsidRPr="00F73788" w:rsidRDefault="00F73788" w:rsidP="00991E4F">
      <w:pPr>
        <w:shd w:val="clear" w:color="auto" w:fill="DBE5F1" w:themeFill="accent1" w:themeFillTint="33"/>
        <w:tabs>
          <w:tab w:val="clear" w:pos="720"/>
          <w:tab w:val="clear" w:pos="1152"/>
        </w:tabs>
        <w:autoSpaceDE w:val="0"/>
        <w:autoSpaceDN w:val="0"/>
        <w:adjustRightInd w:val="0"/>
        <w:spacing w:before="0" w:line="240" w:lineRule="auto"/>
        <w:ind w:left="720"/>
        <w:rPr>
          <w:rFonts w:ascii="Consolas" w:hAnsi="Consolas" w:cs="Consolas"/>
          <w:sz w:val="18"/>
          <w:szCs w:val="18"/>
          <w:lang w:bidi="he-IL"/>
        </w:rPr>
      </w:pPr>
      <w:r w:rsidRPr="00F73788">
        <w:rPr>
          <w:rFonts w:ascii="Consolas" w:hAnsi="Consolas" w:cs="Consolas"/>
          <w:color w:val="008080"/>
          <w:sz w:val="18"/>
          <w:szCs w:val="18"/>
          <w:lang w:bidi="he-IL"/>
        </w:rPr>
        <w:t>&lt;/</w:t>
      </w:r>
      <w:r w:rsidRPr="00F73788">
        <w:rPr>
          <w:rFonts w:ascii="Consolas" w:hAnsi="Consolas" w:cs="Consolas"/>
          <w:color w:val="3F7F7F"/>
          <w:sz w:val="18"/>
          <w:szCs w:val="18"/>
          <w:lang w:bidi="he-IL"/>
        </w:rPr>
        <w:t>body</w:t>
      </w:r>
      <w:r w:rsidRPr="00F73788">
        <w:rPr>
          <w:rFonts w:ascii="Consolas" w:hAnsi="Consolas" w:cs="Consolas"/>
          <w:color w:val="008080"/>
          <w:sz w:val="18"/>
          <w:szCs w:val="18"/>
          <w:lang w:bidi="he-IL"/>
        </w:rPr>
        <w:t>&gt;</w:t>
      </w:r>
    </w:p>
    <w:p w:rsidR="00F73788" w:rsidRPr="00F73788" w:rsidRDefault="00F73788" w:rsidP="00991E4F">
      <w:pPr>
        <w:pStyle w:val="ListContinue"/>
        <w:shd w:val="clear" w:color="auto" w:fill="DBE5F1" w:themeFill="accent1" w:themeFillTint="33"/>
        <w:rPr>
          <w:sz w:val="18"/>
          <w:szCs w:val="18"/>
        </w:rPr>
      </w:pPr>
      <w:r w:rsidRPr="00F73788">
        <w:rPr>
          <w:rFonts w:ascii="Consolas" w:hAnsi="Consolas" w:cs="Consolas"/>
          <w:color w:val="008080"/>
          <w:sz w:val="18"/>
          <w:szCs w:val="18"/>
          <w:lang w:bidi="he-IL"/>
        </w:rPr>
        <w:t>&lt;/</w:t>
      </w:r>
      <w:r w:rsidRPr="00F73788">
        <w:rPr>
          <w:rFonts w:ascii="Consolas" w:hAnsi="Consolas" w:cs="Consolas"/>
          <w:color w:val="3F7F7F"/>
          <w:sz w:val="18"/>
          <w:szCs w:val="18"/>
          <w:highlight w:val="lightGray"/>
          <w:lang w:bidi="he-IL"/>
        </w:rPr>
        <w:t>html</w:t>
      </w:r>
      <w:r w:rsidRPr="00F73788">
        <w:rPr>
          <w:rFonts w:ascii="Consolas" w:hAnsi="Consolas" w:cs="Consolas"/>
          <w:color w:val="008080"/>
          <w:sz w:val="18"/>
          <w:szCs w:val="18"/>
          <w:lang w:bidi="he-IL"/>
        </w:rPr>
        <w:t>&gt;</w:t>
      </w:r>
    </w:p>
    <w:p w:rsidR="00F73788" w:rsidRPr="00C24E68" w:rsidRDefault="00F73788" w:rsidP="00F26E2D">
      <w:pPr>
        <w:pStyle w:val="ListContinue"/>
      </w:pPr>
    </w:p>
    <w:p w:rsidR="00F26E2D" w:rsidRPr="00C24E68" w:rsidRDefault="00F26E2D" w:rsidP="00F26E2D">
      <w:pPr>
        <w:pStyle w:val="ListContinue"/>
      </w:pPr>
      <w:r w:rsidRPr="00C24E68">
        <w:t xml:space="preserve">The body of the HTML includes an </w:t>
      </w:r>
      <w:proofErr w:type="spellStart"/>
      <w:r w:rsidRPr="00C24E68">
        <w:rPr>
          <w:rFonts w:ascii="Courier New" w:hAnsi="Courier New" w:cs="Courier New"/>
        </w:rPr>
        <w:t>iframe</w:t>
      </w:r>
      <w:proofErr w:type="spellEnd"/>
      <w:r w:rsidRPr="00C24E68">
        <w:t xml:space="preserve">, pointing to the </w:t>
      </w:r>
      <w:r w:rsidRPr="00C24E68">
        <w:rPr>
          <w:rFonts w:ascii="Courier New" w:hAnsi="Courier New" w:cs="Courier New"/>
        </w:rPr>
        <w:t>Google Maps</w:t>
      </w:r>
      <w:r w:rsidRPr="00C24E68">
        <w:rPr>
          <w:i/>
          <w:iCs/>
        </w:rPr>
        <w:t xml:space="preserve"> </w:t>
      </w:r>
      <w:r w:rsidRPr="00C24E68">
        <w:t xml:space="preserve">service, which displays a map of the USA at start up. When a widget (in this case, the </w:t>
      </w:r>
      <w:r w:rsidR="001C2E6F">
        <w:rPr>
          <w:i/>
          <w:iCs/>
        </w:rPr>
        <w:t>Venue</w:t>
      </w:r>
      <w:r w:rsidR="00B86A6D" w:rsidRPr="00C24E68">
        <w:rPr>
          <w:i/>
          <w:iCs/>
        </w:rPr>
        <w:t xml:space="preserve"> </w:t>
      </w:r>
      <w:r w:rsidRPr="00C24E68">
        <w:rPr>
          <w:i/>
          <w:iCs/>
        </w:rPr>
        <w:t xml:space="preserve">List </w:t>
      </w:r>
      <w:r w:rsidRPr="00C24E68">
        <w:t xml:space="preserve">widget) publishes a value under the </w:t>
      </w:r>
      <w:proofErr w:type="spellStart"/>
      <w:r w:rsidRPr="00C24E68">
        <w:rPr>
          <w:rFonts w:ascii="Courier New" w:hAnsi="Courier New" w:cs="Courier New"/>
        </w:rPr>
        <w:t>contextURL</w:t>
      </w:r>
      <w:proofErr w:type="spellEnd"/>
      <w:r w:rsidRPr="00C24E68">
        <w:t xml:space="preserve"> key, the value is inserted as the </w:t>
      </w:r>
      <w:proofErr w:type="spellStart"/>
      <w:r w:rsidRPr="00C24E68">
        <w:rPr>
          <w:rFonts w:ascii="Courier New" w:hAnsi="Courier New" w:cs="Courier New"/>
        </w:rPr>
        <w:t>iframe</w:t>
      </w:r>
      <w:proofErr w:type="spellEnd"/>
      <w:r w:rsidRPr="00C24E68">
        <w:rPr>
          <w:rFonts w:ascii="Courier New" w:hAnsi="Courier New" w:cs="Courier New"/>
        </w:rPr>
        <w:t xml:space="preserve"> </w:t>
      </w:r>
      <w:proofErr w:type="spellStart"/>
      <w:r w:rsidRPr="00C24E68">
        <w:rPr>
          <w:rFonts w:ascii="Courier New" w:hAnsi="Courier New" w:cs="Courier New"/>
        </w:rPr>
        <w:t>src</w:t>
      </w:r>
      <w:proofErr w:type="spellEnd"/>
      <w:r w:rsidRPr="00C24E68">
        <w:rPr>
          <w:rFonts w:ascii="Courier New" w:hAnsi="Courier New" w:cs="Courier New"/>
        </w:rPr>
        <w:t xml:space="preserve"> </w:t>
      </w:r>
      <w:r w:rsidRPr="00C24E68">
        <w:t>attribute, and the map is rendered with the location of that value.</w:t>
      </w:r>
    </w:p>
    <w:p w:rsidR="00F26E2D" w:rsidRPr="00C24E68" w:rsidRDefault="00F26E2D" w:rsidP="00F26E2D">
      <w:pPr>
        <w:pStyle w:val="ListContinue"/>
      </w:pPr>
    </w:p>
    <w:p w:rsidR="00F26E2D" w:rsidRPr="00C24E68" w:rsidRDefault="00F26E2D" w:rsidP="0089091D">
      <w:pPr>
        <w:pStyle w:val="Heading2a"/>
        <w:rPr>
          <w:lang w:val="en-US"/>
        </w:rPr>
      </w:pPr>
      <w:bookmarkStart w:id="44" w:name="_Toc381885312"/>
      <w:r w:rsidRPr="00C24E68">
        <w:rPr>
          <w:lang w:val="en-US"/>
        </w:rPr>
        <w:t>Create a new CSS file</w:t>
      </w:r>
      <w:bookmarkEnd w:id="44"/>
    </w:p>
    <w:p w:rsidR="008D73E2" w:rsidRDefault="00F26E2D" w:rsidP="008A4063">
      <w:pPr>
        <w:pStyle w:val="ListNumber"/>
      </w:pPr>
      <w:r w:rsidRPr="00C24E68">
        <w:t xml:space="preserve">Create a new </w:t>
      </w:r>
      <w:r w:rsidR="008D73E2">
        <w:t>folder under t</w:t>
      </w:r>
      <w:r w:rsidRPr="00C24E68">
        <w:t xml:space="preserve">he </w:t>
      </w:r>
      <w:r w:rsidRPr="00C24E68">
        <w:rPr>
          <w:rFonts w:ascii="Courier New" w:hAnsi="Courier New" w:cs="Courier New"/>
          <w:lang w:bidi="he-IL"/>
        </w:rPr>
        <w:t>sub</w:t>
      </w:r>
      <w:r w:rsidR="008D73E2">
        <w:t xml:space="preserve"> folder</w:t>
      </w:r>
      <w:r w:rsidR="007F3F35">
        <w:t xml:space="preserve"> and name it </w:t>
      </w:r>
      <w:proofErr w:type="spellStart"/>
      <w:r w:rsidR="007F3F35" w:rsidRPr="008D73E2">
        <w:rPr>
          <w:rFonts w:ascii="Courier New" w:hAnsi="Courier New" w:cs="Courier New"/>
          <w:lang w:bidi="he-IL"/>
        </w:rPr>
        <w:t>stylesheet</w:t>
      </w:r>
      <w:proofErr w:type="spellEnd"/>
    </w:p>
    <w:p w:rsidR="00F26E2D" w:rsidRPr="00C24E68" w:rsidRDefault="00F26E2D" w:rsidP="00082236">
      <w:pPr>
        <w:pStyle w:val="ListNumber"/>
        <w:rPr>
          <w:lang w:val="en-US"/>
        </w:rPr>
      </w:pPr>
      <w:r w:rsidRPr="00C24E68">
        <w:rPr>
          <w:lang w:val="en-US"/>
        </w:rPr>
        <w:t xml:space="preserve"> </w:t>
      </w:r>
      <w:r w:rsidR="008D73E2">
        <w:rPr>
          <w:lang w:val="en-US"/>
        </w:rPr>
        <w:t>Create a new file</w:t>
      </w:r>
      <w:r w:rsidR="007F3F35">
        <w:rPr>
          <w:lang w:val="en-US"/>
        </w:rPr>
        <w:t xml:space="preserve"> under </w:t>
      </w:r>
      <w:r w:rsidR="007F3F35" w:rsidRPr="008D73E2">
        <w:rPr>
          <w:rFonts w:ascii="Courier New" w:hAnsi="Courier New" w:cs="Courier New"/>
          <w:lang w:val="en-US" w:bidi="he-IL"/>
        </w:rPr>
        <w:t>sub\</w:t>
      </w:r>
      <w:proofErr w:type="spellStart"/>
      <w:r w:rsidR="007F3F35" w:rsidRPr="008D73E2">
        <w:rPr>
          <w:rFonts w:ascii="Courier New" w:hAnsi="Courier New" w:cs="Courier New"/>
          <w:lang w:val="en-US" w:bidi="he-IL"/>
        </w:rPr>
        <w:t>stylesheet</w:t>
      </w:r>
      <w:proofErr w:type="spellEnd"/>
      <w:r w:rsidR="008D73E2">
        <w:rPr>
          <w:lang w:val="en-US"/>
        </w:rPr>
        <w:t xml:space="preserve"> </w:t>
      </w:r>
      <w:r w:rsidR="007F3F35">
        <w:rPr>
          <w:lang w:val="en-US"/>
        </w:rPr>
        <w:t>and name it</w:t>
      </w:r>
      <w:r w:rsidRPr="00C24E68">
        <w:rPr>
          <w:lang w:val="en-US"/>
        </w:rPr>
        <w:t xml:space="preserve"> </w:t>
      </w:r>
      <w:r w:rsidRPr="00C24E68">
        <w:rPr>
          <w:rStyle w:val="UserInput"/>
        </w:rPr>
        <w:t>stylesheet.css</w:t>
      </w:r>
      <w:r w:rsidR="008D73E2">
        <w:rPr>
          <w:lang w:val="en-US"/>
        </w:rPr>
        <w:t xml:space="preserve"> </w:t>
      </w:r>
    </w:p>
    <w:p w:rsidR="00F26E2D" w:rsidRPr="00C24E68" w:rsidRDefault="00F26E2D" w:rsidP="00082236">
      <w:pPr>
        <w:pStyle w:val="ListNumber"/>
        <w:rPr>
          <w:lang w:val="en-US"/>
        </w:rPr>
      </w:pPr>
      <w:r w:rsidRPr="00C24E68">
        <w:rPr>
          <w:lang w:val="en-US"/>
        </w:rPr>
        <w:t xml:space="preserve">Insert the following </w:t>
      </w:r>
      <w:r w:rsidR="000E6CFC" w:rsidRPr="00C24E68">
        <w:rPr>
          <w:lang w:val="en-US"/>
        </w:rPr>
        <w:t>code into the CSS</w:t>
      </w:r>
      <w:r w:rsidRPr="00C24E68">
        <w:rPr>
          <w:lang w:val="en-US"/>
        </w:rPr>
        <w:t>:</w:t>
      </w:r>
    </w:p>
    <w:p w:rsidR="000E6CFC" w:rsidRPr="00C24E68" w:rsidRDefault="000E6CFC" w:rsidP="00D91319">
      <w:pPr>
        <w:pStyle w:val="ListParagraph"/>
        <w:numPr>
          <w:ilvl w:val="0"/>
          <w:numId w:val="7"/>
        </w:numPr>
        <w:shd w:val="clear" w:color="auto" w:fill="DBE5F1" w:themeFill="accent1" w:themeFillTint="33"/>
        <w:autoSpaceDE w:val="0"/>
        <w:autoSpaceDN w:val="0"/>
        <w:adjustRightInd w:val="0"/>
        <w:spacing w:before="40" w:after="40"/>
        <w:ind w:left="992" w:hanging="431"/>
        <w:rPr>
          <w:rFonts w:ascii="Consolas" w:hAnsi="Consolas" w:cs="Consolas"/>
          <w:sz w:val="18"/>
          <w:szCs w:val="18"/>
          <w:lang w:bidi="he-IL"/>
        </w:rPr>
      </w:pPr>
      <w:r w:rsidRPr="00C24E68">
        <w:rPr>
          <w:rFonts w:ascii="Consolas" w:hAnsi="Consolas" w:cs="Consolas"/>
          <w:b/>
          <w:bCs/>
          <w:color w:val="3F7F7F"/>
          <w:sz w:val="18"/>
          <w:szCs w:val="18"/>
          <w:lang w:bidi="he-IL"/>
        </w:rPr>
        <w:t>body</w:t>
      </w:r>
      <w:r w:rsidRPr="00C24E68">
        <w:rPr>
          <w:rFonts w:ascii="Consolas" w:hAnsi="Consolas" w:cs="Consolas"/>
          <w:sz w:val="18"/>
          <w:szCs w:val="18"/>
          <w:lang w:bidi="he-IL"/>
        </w:rPr>
        <w:t xml:space="preserve"> </w:t>
      </w:r>
      <w:r w:rsidRPr="00C24E68">
        <w:rPr>
          <w:rFonts w:ascii="Consolas" w:hAnsi="Consolas" w:cs="Consolas"/>
          <w:color w:val="000000"/>
          <w:sz w:val="18"/>
          <w:szCs w:val="18"/>
          <w:lang w:bidi="he-IL"/>
        </w:rPr>
        <w:t>{</w:t>
      </w:r>
    </w:p>
    <w:p w:rsidR="000E6CFC" w:rsidRPr="00C24E68" w:rsidRDefault="000E6CFC" w:rsidP="00D91319">
      <w:pPr>
        <w:pStyle w:val="ListParagraph"/>
        <w:numPr>
          <w:ilvl w:val="0"/>
          <w:numId w:val="7"/>
        </w:numPr>
        <w:shd w:val="clear" w:color="auto" w:fill="DBE5F1" w:themeFill="accent1" w:themeFillTint="33"/>
        <w:autoSpaceDE w:val="0"/>
        <w:autoSpaceDN w:val="0"/>
        <w:adjustRightInd w:val="0"/>
        <w:spacing w:before="40" w:after="40"/>
        <w:ind w:left="992" w:hanging="431"/>
        <w:rPr>
          <w:rFonts w:ascii="Consolas" w:hAnsi="Consolas" w:cs="Consolas"/>
          <w:sz w:val="18"/>
          <w:szCs w:val="18"/>
          <w:lang w:bidi="he-IL"/>
        </w:rPr>
      </w:pPr>
      <w:r w:rsidRPr="00C24E68">
        <w:rPr>
          <w:rFonts w:ascii="Consolas" w:hAnsi="Consolas" w:cs="Consolas"/>
          <w:sz w:val="18"/>
          <w:szCs w:val="18"/>
          <w:lang w:bidi="he-IL"/>
        </w:rPr>
        <w:t xml:space="preserve">    </w:t>
      </w:r>
      <w:r w:rsidRPr="00C24E68">
        <w:rPr>
          <w:rFonts w:ascii="Consolas" w:hAnsi="Consolas" w:cs="Consolas"/>
          <w:color w:val="7F007F"/>
          <w:sz w:val="18"/>
          <w:szCs w:val="18"/>
          <w:lang w:bidi="he-IL"/>
        </w:rPr>
        <w:t>width</w:t>
      </w:r>
      <w:r w:rsidRPr="00C24E68">
        <w:rPr>
          <w:rFonts w:ascii="Consolas" w:hAnsi="Consolas" w:cs="Consolas"/>
          <w:color w:val="000000"/>
          <w:sz w:val="18"/>
          <w:szCs w:val="18"/>
          <w:lang w:bidi="he-IL"/>
        </w:rPr>
        <w:t>:</w:t>
      </w:r>
      <w:r w:rsidRPr="00C24E68">
        <w:rPr>
          <w:rFonts w:ascii="Consolas" w:hAnsi="Consolas" w:cs="Consolas"/>
          <w:i/>
          <w:iCs/>
          <w:color w:val="2A00E1"/>
          <w:sz w:val="18"/>
          <w:szCs w:val="18"/>
          <w:lang w:bidi="he-IL"/>
        </w:rPr>
        <w:t>100%</w:t>
      </w:r>
      <w:r w:rsidRPr="00C24E68">
        <w:rPr>
          <w:rFonts w:ascii="Consolas" w:hAnsi="Consolas" w:cs="Consolas"/>
          <w:color w:val="000000"/>
          <w:sz w:val="18"/>
          <w:szCs w:val="18"/>
          <w:lang w:bidi="he-IL"/>
        </w:rPr>
        <w:t>;</w:t>
      </w:r>
    </w:p>
    <w:p w:rsidR="000E6CFC" w:rsidRPr="00C24E68" w:rsidRDefault="000E6CFC" w:rsidP="00D91319">
      <w:pPr>
        <w:pStyle w:val="ListParagraph"/>
        <w:numPr>
          <w:ilvl w:val="0"/>
          <w:numId w:val="7"/>
        </w:numPr>
        <w:shd w:val="clear" w:color="auto" w:fill="DBE5F1" w:themeFill="accent1" w:themeFillTint="33"/>
        <w:autoSpaceDE w:val="0"/>
        <w:autoSpaceDN w:val="0"/>
        <w:adjustRightInd w:val="0"/>
        <w:spacing w:before="40" w:after="40"/>
        <w:ind w:left="992" w:hanging="431"/>
        <w:rPr>
          <w:rFonts w:ascii="Consolas" w:hAnsi="Consolas" w:cs="Consolas"/>
          <w:sz w:val="18"/>
          <w:szCs w:val="18"/>
          <w:lang w:bidi="he-IL"/>
        </w:rPr>
      </w:pPr>
      <w:r w:rsidRPr="00C24E68">
        <w:rPr>
          <w:rFonts w:ascii="Consolas" w:hAnsi="Consolas" w:cs="Consolas"/>
          <w:color w:val="000000"/>
          <w:sz w:val="18"/>
          <w:szCs w:val="18"/>
          <w:lang w:bidi="he-IL"/>
        </w:rPr>
        <w:t xml:space="preserve">    </w:t>
      </w:r>
      <w:r w:rsidRPr="00C24E68">
        <w:rPr>
          <w:rFonts w:ascii="Consolas" w:hAnsi="Consolas" w:cs="Consolas"/>
          <w:color w:val="7F007F"/>
          <w:sz w:val="18"/>
          <w:szCs w:val="18"/>
          <w:lang w:bidi="he-IL"/>
        </w:rPr>
        <w:t>height</w:t>
      </w:r>
      <w:r w:rsidRPr="00C24E68">
        <w:rPr>
          <w:rFonts w:ascii="Consolas" w:hAnsi="Consolas" w:cs="Consolas"/>
          <w:color w:val="000000"/>
          <w:sz w:val="18"/>
          <w:szCs w:val="18"/>
          <w:lang w:bidi="he-IL"/>
        </w:rPr>
        <w:t>:</w:t>
      </w:r>
      <w:r w:rsidRPr="00C24E68">
        <w:rPr>
          <w:rFonts w:ascii="Consolas" w:hAnsi="Consolas" w:cs="Consolas"/>
          <w:i/>
          <w:iCs/>
          <w:color w:val="2A00E1"/>
          <w:sz w:val="18"/>
          <w:szCs w:val="18"/>
          <w:lang w:bidi="he-IL"/>
        </w:rPr>
        <w:t>100%</w:t>
      </w:r>
      <w:r w:rsidRPr="00C24E68">
        <w:rPr>
          <w:rFonts w:ascii="Consolas" w:hAnsi="Consolas" w:cs="Consolas"/>
          <w:color w:val="000000"/>
          <w:sz w:val="18"/>
          <w:szCs w:val="18"/>
          <w:lang w:bidi="he-IL"/>
        </w:rPr>
        <w:t>;</w:t>
      </w:r>
    </w:p>
    <w:p w:rsidR="000E6CFC" w:rsidRPr="00C24E68" w:rsidRDefault="000E6CFC" w:rsidP="00D91319">
      <w:pPr>
        <w:pStyle w:val="ListParagraph"/>
        <w:numPr>
          <w:ilvl w:val="0"/>
          <w:numId w:val="7"/>
        </w:numPr>
        <w:shd w:val="clear" w:color="auto" w:fill="DBE5F1" w:themeFill="accent1" w:themeFillTint="33"/>
        <w:autoSpaceDE w:val="0"/>
        <w:autoSpaceDN w:val="0"/>
        <w:adjustRightInd w:val="0"/>
        <w:spacing w:before="40" w:after="40"/>
        <w:ind w:left="992" w:hanging="431"/>
        <w:rPr>
          <w:rFonts w:ascii="Consolas" w:hAnsi="Consolas" w:cs="Consolas"/>
          <w:sz w:val="18"/>
          <w:szCs w:val="18"/>
          <w:lang w:bidi="he-IL"/>
        </w:rPr>
      </w:pPr>
      <w:r w:rsidRPr="00C24E68">
        <w:rPr>
          <w:rFonts w:ascii="Consolas" w:hAnsi="Consolas" w:cs="Consolas"/>
          <w:color w:val="000000"/>
          <w:sz w:val="18"/>
          <w:szCs w:val="18"/>
          <w:lang w:bidi="he-IL"/>
        </w:rPr>
        <w:t xml:space="preserve">    </w:t>
      </w:r>
      <w:r w:rsidRPr="00C24E68">
        <w:rPr>
          <w:rFonts w:ascii="Consolas" w:hAnsi="Consolas" w:cs="Consolas"/>
          <w:color w:val="7F007F"/>
          <w:sz w:val="18"/>
          <w:szCs w:val="18"/>
          <w:lang w:bidi="he-IL"/>
        </w:rPr>
        <w:t>margin</w:t>
      </w:r>
      <w:r w:rsidRPr="00C24E68">
        <w:rPr>
          <w:rFonts w:ascii="Consolas" w:hAnsi="Consolas" w:cs="Consolas"/>
          <w:color w:val="000000"/>
          <w:sz w:val="18"/>
          <w:szCs w:val="18"/>
          <w:lang w:bidi="he-IL"/>
        </w:rPr>
        <w:t>:</w:t>
      </w:r>
      <w:r w:rsidRPr="00C24E68">
        <w:rPr>
          <w:rFonts w:ascii="Consolas" w:hAnsi="Consolas" w:cs="Consolas"/>
          <w:sz w:val="18"/>
          <w:szCs w:val="18"/>
          <w:lang w:bidi="he-IL"/>
        </w:rPr>
        <w:t xml:space="preserve"> </w:t>
      </w:r>
      <w:r w:rsidRPr="00C24E68">
        <w:rPr>
          <w:rFonts w:ascii="Consolas" w:hAnsi="Consolas" w:cs="Consolas"/>
          <w:i/>
          <w:iCs/>
          <w:color w:val="2A00E1"/>
          <w:sz w:val="18"/>
          <w:szCs w:val="18"/>
          <w:lang w:bidi="he-IL"/>
        </w:rPr>
        <w:t>0px</w:t>
      </w:r>
      <w:r w:rsidRPr="00C24E68">
        <w:rPr>
          <w:rFonts w:ascii="Consolas" w:hAnsi="Consolas" w:cs="Consolas"/>
          <w:color w:val="000000"/>
          <w:sz w:val="18"/>
          <w:szCs w:val="18"/>
          <w:lang w:bidi="he-IL"/>
        </w:rPr>
        <w:t>;</w:t>
      </w:r>
    </w:p>
    <w:p w:rsidR="000E6CFC" w:rsidRPr="00C24E68" w:rsidRDefault="000E6CFC" w:rsidP="00D91319">
      <w:pPr>
        <w:pStyle w:val="ListParagraph"/>
        <w:numPr>
          <w:ilvl w:val="0"/>
          <w:numId w:val="7"/>
        </w:numPr>
        <w:shd w:val="clear" w:color="auto" w:fill="DBE5F1" w:themeFill="accent1" w:themeFillTint="33"/>
        <w:autoSpaceDE w:val="0"/>
        <w:autoSpaceDN w:val="0"/>
        <w:adjustRightInd w:val="0"/>
        <w:spacing w:before="40" w:after="40"/>
        <w:ind w:left="992" w:hanging="431"/>
        <w:rPr>
          <w:rFonts w:ascii="Consolas" w:hAnsi="Consolas" w:cs="Consolas"/>
          <w:sz w:val="18"/>
          <w:szCs w:val="18"/>
          <w:lang w:bidi="he-IL"/>
        </w:rPr>
      </w:pPr>
      <w:r w:rsidRPr="00C24E68">
        <w:rPr>
          <w:rFonts w:ascii="Consolas" w:hAnsi="Consolas" w:cs="Consolas"/>
          <w:color w:val="000000"/>
          <w:sz w:val="18"/>
          <w:szCs w:val="18"/>
          <w:lang w:bidi="he-IL"/>
        </w:rPr>
        <w:t xml:space="preserve">    </w:t>
      </w:r>
      <w:r w:rsidRPr="00C24E68">
        <w:rPr>
          <w:rFonts w:ascii="Consolas" w:hAnsi="Consolas" w:cs="Consolas"/>
          <w:color w:val="7F007F"/>
          <w:sz w:val="18"/>
          <w:szCs w:val="18"/>
          <w:lang w:bidi="he-IL"/>
        </w:rPr>
        <w:t>padding</w:t>
      </w:r>
      <w:r w:rsidRPr="00C24E68">
        <w:rPr>
          <w:rFonts w:ascii="Consolas" w:hAnsi="Consolas" w:cs="Consolas"/>
          <w:color w:val="000000"/>
          <w:sz w:val="18"/>
          <w:szCs w:val="18"/>
          <w:lang w:bidi="he-IL"/>
        </w:rPr>
        <w:t>:</w:t>
      </w:r>
      <w:r w:rsidRPr="00C24E68">
        <w:rPr>
          <w:rFonts w:ascii="Consolas" w:hAnsi="Consolas" w:cs="Consolas"/>
          <w:sz w:val="18"/>
          <w:szCs w:val="18"/>
          <w:lang w:bidi="he-IL"/>
        </w:rPr>
        <w:t xml:space="preserve"> </w:t>
      </w:r>
      <w:r w:rsidRPr="00C24E68">
        <w:rPr>
          <w:rFonts w:ascii="Consolas" w:hAnsi="Consolas" w:cs="Consolas"/>
          <w:i/>
          <w:iCs/>
          <w:color w:val="2A00E1"/>
          <w:sz w:val="18"/>
          <w:szCs w:val="18"/>
          <w:lang w:bidi="he-IL"/>
        </w:rPr>
        <w:t>0px</w:t>
      </w:r>
      <w:r w:rsidRPr="00C24E68">
        <w:rPr>
          <w:rFonts w:ascii="Consolas" w:hAnsi="Consolas" w:cs="Consolas"/>
          <w:color w:val="000000"/>
          <w:sz w:val="18"/>
          <w:szCs w:val="18"/>
          <w:lang w:bidi="he-IL"/>
        </w:rPr>
        <w:t>;</w:t>
      </w:r>
    </w:p>
    <w:p w:rsidR="000E6CFC" w:rsidRPr="00C24E68" w:rsidRDefault="000E6CFC" w:rsidP="00D91319">
      <w:pPr>
        <w:pStyle w:val="ListParagraph"/>
        <w:numPr>
          <w:ilvl w:val="0"/>
          <w:numId w:val="7"/>
        </w:numPr>
        <w:shd w:val="clear" w:color="auto" w:fill="DBE5F1" w:themeFill="accent1" w:themeFillTint="33"/>
        <w:autoSpaceDE w:val="0"/>
        <w:autoSpaceDN w:val="0"/>
        <w:adjustRightInd w:val="0"/>
        <w:spacing w:before="40" w:after="40"/>
        <w:ind w:left="992" w:hanging="431"/>
        <w:rPr>
          <w:rFonts w:ascii="Consolas" w:hAnsi="Consolas" w:cs="Consolas"/>
          <w:sz w:val="18"/>
          <w:szCs w:val="18"/>
          <w:lang w:bidi="he-IL"/>
        </w:rPr>
      </w:pPr>
      <w:r w:rsidRPr="00C24E68">
        <w:rPr>
          <w:rFonts w:ascii="Consolas" w:hAnsi="Consolas" w:cs="Consolas"/>
          <w:color w:val="000000"/>
          <w:sz w:val="18"/>
          <w:szCs w:val="18"/>
          <w:lang w:bidi="he-IL"/>
        </w:rPr>
        <w:t>}</w:t>
      </w:r>
    </w:p>
    <w:p w:rsidR="000E6CFC" w:rsidRPr="00C24E68" w:rsidRDefault="000E6CFC" w:rsidP="00D91319">
      <w:pPr>
        <w:pStyle w:val="ListParagraph"/>
        <w:numPr>
          <w:ilvl w:val="0"/>
          <w:numId w:val="7"/>
        </w:numPr>
        <w:shd w:val="clear" w:color="auto" w:fill="DBE5F1" w:themeFill="accent1" w:themeFillTint="33"/>
        <w:autoSpaceDE w:val="0"/>
        <w:autoSpaceDN w:val="0"/>
        <w:adjustRightInd w:val="0"/>
        <w:spacing w:before="40" w:after="40"/>
        <w:ind w:left="992" w:hanging="431"/>
        <w:rPr>
          <w:rFonts w:ascii="Consolas" w:hAnsi="Consolas" w:cs="Consolas"/>
          <w:sz w:val="18"/>
          <w:szCs w:val="18"/>
          <w:lang w:bidi="he-IL"/>
        </w:rPr>
      </w:pPr>
      <w:proofErr w:type="spellStart"/>
      <w:r w:rsidRPr="00C24E68">
        <w:rPr>
          <w:rFonts w:ascii="Consolas" w:hAnsi="Consolas" w:cs="Consolas"/>
          <w:b/>
          <w:bCs/>
          <w:color w:val="3F7F7F"/>
          <w:sz w:val="18"/>
          <w:szCs w:val="18"/>
          <w:lang w:bidi="he-IL"/>
        </w:rPr>
        <w:t>iframe</w:t>
      </w:r>
      <w:proofErr w:type="spellEnd"/>
      <w:r w:rsidRPr="00C24E68">
        <w:rPr>
          <w:rFonts w:ascii="Consolas" w:hAnsi="Consolas" w:cs="Consolas"/>
          <w:b/>
          <w:bCs/>
          <w:color w:val="3F7F7F"/>
          <w:sz w:val="18"/>
          <w:szCs w:val="18"/>
          <w:lang w:bidi="he-IL"/>
        </w:rPr>
        <w:t>,</w:t>
      </w:r>
      <w:r w:rsidRPr="00C24E68">
        <w:rPr>
          <w:rFonts w:ascii="Consolas" w:hAnsi="Consolas" w:cs="Consolas"/>
          <w:sz w:val="18"/>
          <w:szCs w:val="18"/>
          <w:lang w:bidi="he-IL"/>
        </w:rPr>
        <w:t xml:space="preserve"> </w:t>
      </w:r>
      <w:r w:rsidRPr="00C24E68">
        <w:rPr>
          <w:rFonts w:ascii="Consolas" w:hAnsi="Consolas" w:cs="Consolas"/>
          <w:b/>
          <w:bCs/>
          <w:color w:val="3F7F7F"/>
          <w:sz w:val="18"/>
          <w:szCs w:val="18"/>
          <w:lang w:bidi="he-IL"/>
        </w:rPr>
        <w:t>div</w:t>
      </w:r>
      <w:r w:rsidRPr="00C24E68">
        <w:rPr>
          <w:rFonts w:ascii="Consolas" w:hAnsi="Consolas" w:cs="Consolas"/>
          <w:sz w:val="18"/>
          <w:szCs w:val="18"/>
          <w:lang w:bidi="he-IL"/>
        </w:rPr>
        <w:t xml:space="preserve"> </w:t>
      </w:r>
      <w:r w:rsidRPr="00C24E68">
        <w:rPr>
          <w:rFonts w:ascii="Consolas" w:hAnsi="Consolas" w:cs="Consolas"/>
          <w:color w:val="000000"/>
          <w:sz w:val="18"/>
          <w:szCs w:val="18"/>
          <w:lang w:bidi="he-IL"/>
        </w:rPr>
        <w:t>{</w:t>
      </w:r>
    </w:p>
    <w:p w:rsidR="000E6CFC" w:rsidRPr="00C24E68" w:rsidRDefault="000E6CFC" w:rsidP="00D91319">
      <w:pPr>
        <w:pStyle w:val="ListParagraph"/>
        <w:numPr>
          <w:ilvl w:val="0"/>
          <w:numId w:val="7"/>
        </w:numPr>
        <w:shd w:val="clear" w:color="auto" w:fill="DBE5F1" w:themeFill="accent1" w:themeFillTint="33"/>
        <w:autoSpaceDE w:val="0"/>
        <w:autoSpaceDN w:val="0"/>
        <w:adjustRightInd w:val="0"/>
        <w:spacing w:before="40" w:after="40"/>
        <w:ind w:left="992" w:hanging="431"/>
        <w:rPr>
          <w:rFonts w:ascii="Consolas" w:hAnsi="Consolas" w:cs="Consolas"/>
          <w:sz w:val="18"/>
          <w:szCs w:val="18"/>
          <w:lang w:bidi="he-IL"/>
        </w:rPr>
      </w:pPr>
      <w:r w:rsidRPr="00C24E68">
        <w:rPr>
          <w:rFonts w:ascii="Consolas" w:hAnsi="Consolas" w:cs="Consolas"/>
          <w:sz w:val="18"/>
          <w:szCs w:val="18"/>
          <w:lang w:bidi="he-IL"/>
        </w:rPr>
        <w:t xml:space="preserve">    </w:t>
      </w:r>
      <w:r w:rsidRPr="00C24E68">
        <w:rPr>
          <w:rFonts w:ascii="Consolas" w:hAnsi="Consolas" w:cs="Consolas"/>
          <w:color w:val="7F007F"/>
          <w:sz w:val="18"/>
          <w:szCs w:val="18"/>
          <w:lang w:bidi="he-IL"/>
        </w:rPr>
        <w:t>width</w:t>
      </w:r>
      <w:r w:rsidRPr="00C24E68">
        <w:rPr>
          <w:rFonts w:ascii="Consolas" w:hAnsi="Consolas" w:cs="Consolas"/>
          <w:color w:val="000000"/>
          <w:sz w:val="18"/>
          <w:szCs w:val="18"/>
          <w:lang w:bidi="he-IL"/>
        </w:rPr>
        <w:t>:</w:t>
      </w:r>
      <w:r w:rsidRPr="00C24E68">
        <w:rPr>
          <w:rFonts w:ascii="Consolas" w:hAnsi="Consolas" w:cs="Consolas"/>
          <w:i/>
          <w:iCs/>
          <w:color w:val="2A00E1"/>
          <w:sz w:val="18"/>
          <w:szCs w:val="18"/>
          <w:lang w:bidi="he-IL"/>
        </w:rPr>
        <w:t>100%</w:t>
      </w:r>
      <w:r w:rsidRPr="00C24E68">
        <w:rPr>
          <w:rFonts w:ascii="Consolas" w:hAnsi="Consolas" w:cs="Consolas"/>
          <w:color w:val="000000"/>
          <w:sz w:val="18"/>
          <w:szCs w:val="18"/>
          <w:lang w:bidi="he-IL"/>
        </w:rPr>
        <w:t>;</w:t>
      </w:r>
    </w:p>
    <w:p w:rsidR="000E6CFC" w:rsidRPr="00C24E68" w:rsidRDefault="000E6CFC" w:rsidP="00D91319">
      <w:pPr>
        <w:pStyle w:val="ListParagraph"/>
        <w:numPr>
          <w:ilvl w:val="0"/>
          <w:numId w:val="7"/>
        </w:numPr>
        <w:shd w:val="clear" w:color="auto" w:fill="DBE5F1" w:themeFill="accent1" w:themeFillTint="33"/>
        <w:autoSpaceDE w:val="0"/>
        <w:autoSpaceDN w:val="0"/>
        <w:adjustRightInd w:val="0"/>
        <w:spacing w:before="40" w:after="40"/>
        <w:ind w:left="992" w:hanging="431"/>
        <w:rPr>
          <w:rFonts w:ascii="Consolas" w:hAnsi="Consolas" w:cs="Consolas"/>
          <w:sz w:val="18"/>
          <w:szCs w:val="18"/>
          <w:lang w:bidi="he-IL"/>
        </w:rPr>
      </w:pPr>
      <w:r w:rsidRPr="00C24E68">
        <w:rPr>
          <w:rFonts w:ascii="Consolas" w:hAnsi="Consolas" w:cs="Consolas"/>
          <w:color w:val="000000"/>
          <w:sz w:val="18"/>
          <w:szCs w:val="18"/>
          <w:lang w:bidi="he-IL"/>
        </w:rPr>
        <w:t xml:space="preserve">    </w:t>
      </w:r>
      <w:r w:rsidRPr="00C24E68">
        <w:rPr>
          <w:rFonts w:ascii="Consolas" w:hAnsi="Consolas" w:cs="Consolas"/>
          <w:color w:val="7F007F"/>
          <w:sz w:val="18"/>
          <w:szCs w:val="18"/>
          <w:lang w:bidi="he-IL"/>
        </w:rPr>
        <w:t>height</w:t>
      </w:r>
      <w:r w:rsidRPr="00C24E68">
        <w:rPr>
          <w:rFonts w:ascii="Consolas" w:hAnsi="Consolas" w:cs="Consolas"/>
          <w:color w:val="000000"/>
          <w:sz w:val="18"/>
          <w:szCs w:val="18"/>
          <w:lang w:bidi="he-IL"/>
        </w:rPr>
        <w:t>:</w:t>
      </w:r>
      <w:r w:rsidRPr="00C24E68">
        <w:rPr>
          <w:rFonts w:ascii="Consolas" w:hAnsi="Consolas" w:cs="Consolas"/>
          <w:sz w:val="18"/>
          <w:szCs w:val="18"/>
          <w:lang w:bidi="he-IL"/>
        </w:rPr>
        <w:t xml:space="preserve"> </w:t>
      </w:r>
      <w:r w:rsidRPr="00C24E68">
        <w:rPr>
          <w:rFonts w:ascii="Consolas" w:hAnsi="Consolas" w:cs="Consolas"/>
          <w:i/>
          <w:iCs/>
          <w:color w:val="2A00E1"/>
          <w:sz w:val="18"/>
          <w:szCs w:val="18"/>
          <w:lang w:bidi="he-IL"/>
        </w:rPr>
        <w:t>100%</w:t>
      </w:r>
      <w:r w:rsidRPr="00C24E68">
        <w:rPr>
          <w:rFonts w:ascii="Consolas" w:hAnsi="Consolas" w:cs="Consolas"/>
          <w:color w:val="000000"/>
          <w:sz w:val="18"/>
          <w:szCs w:val="18"/>
          <w:lang w:bidi="he-IL"/>
        </w:rPr>
        <w:t>;</w:t>
      </w:r>
    </w:p>
    <w:p w:rsidR="000E6CFC" w:rsidRPr="00C24E68" w:rsidRDefault="000E6CFC" w:rsidP="00D91319">
      <w:pPr>
        <w:pStyle w:val="ListParagraph"/>
        <w:numPr>
          <w:ilvl w:val="0"/>
          <w:numId w:val="7"/>
        </w:numPr>
        <w:shd w:val="clear" w:color="auto" w:fill="DBE5F1" w:themeFill="accent1" w:themeFillTint="33"/>
        <w:autoSpaceDE w:val="0"/>
        <w:autoSpaceDN w:val="0"/>
        <w:adjustRightInd w:val="0"/>
        <w:spacing w:before="40" w:after="40"/>
        <w:ind w:left="992" w:hanging="431"/>
        <w:rPr>
          <w:rFonts w:ascii="Consolas" w:hAnsi="Consolas" w:cs="Consolas"/>
          <w:sz w:val="18"/>
          <w:szCs w:val="18"/>
          <w:lang w:bidi="he-IL"/>
        </w:rPr>
      </w:pPr>
      <w:r w:rsidRPr="00C24E68">
        <w:rPr>
          <w:rFonts w:ascii="Consolas" w:hAnsi="Consolas" w:cs="Consolas"/>
          <w:color w:val="000000"/>
          <w:sz w:val="18"/>
          <w:szCs w:val="18"/>
          <w:lang w:bidi="he-IL"/>
        </w:rPr>
        <w:t xml:space="preserve">    </w:t>
      </w:r>
      <w:r w:rsidRPr="00C24E68">
        <w:rPr>
          <w:rFonts w:ascii="Consolas" w:hAnsi="Consolas" w:cs="Consolas"/>
          <w:color w:val="7F007F"/>
          <w:sz w:val="18"/>
          <w:szCs w:val="18"/>
          <w:lang w:bidi="he-IL"/>
        </w:rPr>
        <w:t>position</w:t>
      </w:r>
      <w:r w:rsidRPr="00C24E68">
        <w:rPr>
          <w:rFonts w:ascii="Consolas" w:hAnsi="Consolas" w:cs="Consolas"/>
          <w:color w:val="000000"/>
          <w:sz w:val="18"/>
          <w:szCs w:val="18"/>
          <w:lang w:bidi="he-IL"/>
        </w:rPr>
        <w:t>:</w:t>
      </w:r>
      <w:r w:rsidRPr="00C24E68">
        <w:rPr>
          <w:rFonts w:ascii="Consolas" w:hAnsi="Consolas" w:cs="Consolas"/>
          <w:sz w:val="18"/>
          <w:szCs w:val="18"/>
          <w:lang w:bidi="he-IL"/>
        </w:rPr>
        <w:t xml:space="preserve"> </w:t>
      </w:r>
      <w:r w:rsidRPr="00C24E68">
        <w:rPr>
          <w:rFonts w:ascii="Consolas" w:hAnsi="Consolas" w:cs="Consolas"/>
          <w:i/>
          <w:iCs/>
          <w:color w:val="2A00E1"/>
          <w:sz w:val="18"/>
          <w:szCs w:val="18"/>
          <w:lang w:bidi="he-IL"/>
        </w:rPr>
        <w:t>absolute</w:t>
      </w:r>
      <w:r w:rsidRPr="00C24E68">
        <w:rPr>
          <w:rFonts w:ascii="Consolas" w:hAnsi="Consolas" w:cs="Consolas"/>
          <w:color w:val="000000"/>
          <w:sz w:val="18"/>
          <w:szCs w:val="18"/>
          <w:lang w:bidi="he-IL"/>
        </w:rPr>
        <w:t>;</w:t>
      </w:r>
    </w:p>
    <w:p w:rsidR="000E6CFC" w:rsidRPr="00C24E68" w:rsidRDefault="000E6CFC" w:rsidP="00D91319">
      <w:pPr>
        <w:pStyle w:val="ListParagraph"/>
        <w:numPr>
          <w:ilvl w:val="0"/>
          <w:numId w:val="7"/>
        </w:numPr>
        <w:shd w:val="clear" w:color="auto" w:fill="DBE5F1" w:themeFill="accent1" w:themeFillTint="33"/>
        <w:autoSpaceDE w:val="0"/>
        <w:autoSpaceDN w:val="0"/>
        <w:adjustRightInd w:val="0"/>
        <w:spacing w:before="40" w:after="40"/>
        <w:ind w:left="992" w:hanging="431"/>
        <w:rPr>
          <w:rFonts w:ascii="Consolas" w:hAnsi="Consolas" w:cs="Consolas"/>
          <w:sz w:val="18"/>
          <w:szCs w:val="18"/>
          <w:lang w:bidi="he-IL"/>
        </w:rPr>
      </w:pPr>
      <w:r w:rsidRPr="00C24E68">
        <w:rPr>
          <w:rFonts w:ascii="Consolas" w:hAnsi="Consolas" w:cs="Consolas"/>
          <w:color w:val="000000"/>
          <w:sz w:val="18"/>
          <w:szCs w:val="18"/>
          <w:lang w:bidi="he-IL"/>
        </w:rPr>
        <w:t xml:space="preserve">    </w:t>
      </w:r>
      <w:r w:rsidRPr="00C24E68">
        <w:rPr>
          <w:rFonts w:ascii="Consolas" w:hAnsi="Consolas" w:cs="Consolas"/>
          <w:color w:val="7F007F"/>
          <w:sz w:val="18"/>
          <w:szCs w:val="18"/>
          <w:lang w:bidi="he-IL"/>
        </w:rPr>
        <w:t>top</w:t>
      </w:r>
      <w:r w:rsidRPr="00C24E68">
        <w:rPr>
          <w:rFonts w:ascii="Consolas" w:hAnsi="Consolas" w:cs="Consolas"/>
          <w:color w:val="000000"/>
          <w:sz w:val="18"/>
          <w:szCs w:val="18"/>
          <w:lang w:bidi="he-IL"/>
        </w:rPr>
        <w:t>:</w:t>
      </w:r>
      <w:r w:rsidRPr="00C24E68">
        <w:rPr>
          <w:rFonts w:ascii="Consolas" w:hAnsi="Consolas" w:cs="Consolas"/>
          <w:i/>
          <w:iCs/>
          <w:color w:val="2A00E1"/>
          <w:sz w:val="18"/>
          <w:szCs w:val="18"/>
          <w:lang w:bidi="he-IL"/>
        </w:rPr>
        <w:t>0px</w:t>
      </w:r>
      <w:r w:rsidRPr="00C24E68">
        <w:rPr>
          <w:rFonts w:ascii="Consolas" w:hAnsi="Consolas" w:cs="Consolas"/>
          <w:color w:val="000000"/>
          <w:sz w:val="18"/>
          <w:szCs w:val="18"/>
          <w:lang w:bidi="he-IL"/>
        </w:rPr>
        <w:t>;</w:t>
      </w:r>
    </w:p>
    <w:p w:rsidR="000E6CFC" w:rsidRPr="00C24E68" w:rsidRDefault="000E6CFC" w:rsidP="00D91319">
      <w:pPr>
        <w:pStyle w:val="ListParagraph"/>
        <w:numPr>
          <w:ilvl w:val="0"/>
          <w:numId w:val="7"/>
        </w:numPr>
        <w:shd w:val="clear" w:color="auto" w:fill="DBE5F1" w:themeFill="accent1" w:themeFillTint="33"/>
        <w:autoSpaceDE w:val="0"/>
        <w:autoSpaceDN w:val="0"/>
        <w:adjustRightInd w:val="0"/>
        <w:spacing w:before="40" w:after="40"/>
        <w:ind w:left="992" w:hanging="431"/>
        <w:rPr>
          <w:rFonts w:ascii="Consolas" w:hAnsi="Consolas" w:cs="Consolas"/>
          <w:sz w:val="18"/>
          <w:szCs w:val="18"/>
          <w:lang w:bidi="he-IL"/>
        </w:rPr>
      </w:pPr>
      <w:r w:rsidRPr="00C24E68">
        <w:rPr>
          <w:rFonts w:ascii="Consolas" w:hAnsi="Consolas" w:cs="Consolas"/>
          <w:color w:val="000000"/>
          <w:sz w:val="18"/>
          <w:szCs w:val="18"/>
          <w:lang w:bidi="he-IL"/>
        </w:rPr>
        <w:t xml:space="preserve">    </w:t>
      </w:r>
      <w:r w:rsidRPr="00C24E68">
        <w:rPr>
          <w:rFonts w:ascii="Consolas" w:hAnsi="Consolas" w:cs="Consolas"/>
          <w:color w:val="7F007F"/>
          <w:sz w:val="18"/>
          <w:szCs w:val="18"/>
          <w:lang w:bidi="he-IL"/>
        </w:rPr>
        <w:t>left</w:t>
      </w:r>
      <w:r w:rsidRPr="00C24E68">
        <w:rPr>
          <w:rFonts w:ascii="Consolas" w:hAnsi="Consolas" w:cs="Consolas"/>
          <w:color w:val="000000"/>
          <w:sz w:val="18"/>
          <w:szCs w:val="18"/>
          <w:lang w:bidi="he-IL"/>
        </w:rPr>
        <w:t>:</w:t>
      </w:r>
      <w:r w:rsidRPr="00C24E68">
        <w:rPr>
          <w:rFonts w:ascii="Consolas" w:hAnsi="Consolas" w:cs="Consolas"/>
          <w:sz w:val="18"/>
          <w:szCs w:val="18"/>
          <w:lang w:bidi="he-IL"/>
        </w:rPr>
        <w:t xml:space="preserve"> </w:t>
      </w:r>
      <w:r w:rsidRPr="00C24E68">
        <w:rPr>
          <w:rFonts w:ascii="Consolas" w:hAnsi="Consolas" w:cs="Consolas"/>
          <w:i/>
          <w:iCs/>
          <w:color w:val="2A00E1"/>
          <w:sz w:val="18"/>
          <w:szCs w:val="18"/>
          <w:lang w:bidi="he-IL"/>
        </w:rPr>
        <w:t>0px</w:t>
      </w:r>
      <w:r w:rsidRPr="00C24E68">
        <w:rPr>
          <w:rFonts w:ascii="Consolas" w:hAnsi="Consolas" w:cs="Consolas"/>
          <w:color w:val="000000"/>
          <w:sz w:val="18"/>
          <w:szCs w:val="18"/>
          <w:lang w:bidi="he-IL"/>
        </w:rPr>
        <w:t>;</w:t>
      </w:r>
    </w:p>
    <w:p w:rsidR="000E6CFC" w:rsidRPr="00C24E68" w:rsidRDefault="000E6CFC" w:rsidP="00D91319">
      <w:pPr>
        <w:pStyle w:val="ListParagraph"/>
        <w:numPr>
          <w:ilvl w:val="0"/>
          <w:numId w:val="7"/>
        </w:numPr>
        <w:shd w:val="clear" w:color="auto" w:fill="DBE5F1" w:themeFill="accent1" w:themeFillTint="33"/>
        <w:autoSpaceDE w:val="0"/>
        <w:autoSpaceDN w:val="0"/>
        <w:adjustRightInd w:val="0"/>
        <w:spacing w:before="40" w:after="40"/>
        <w:ind w:left="992" w:hanging="431"/>
        <w:rPr>
          <w:rFonts w:ascii="Consolas" w:hAnsi="Consolas" w:cs="Consolas"/>
          <w:sz w:val="18"/>
          <w:szCs w:val="18"/>
          <w:lang w:bidi="he-IL"/>
        </w:rPr>
      </w:pPr>
      <w:r w:rsidRPr="00C24E68">
        <w:rPr>
          <w:rFonts w:ascii="Consolas" w:hAnsi="Consolas" w:cs="Consolas"/>
          <w:color w:val="000000"/>
          <w:sz w:val="18"/>
          <w:szCs w:val="18"/>
          <w:lang w:bidi="he-IL"/>
        </w:rPr>
        <w:t xml:space="preserve">    </w:t>
      </w:r>
      <w:r w:rsidRPr="00C24E68">
        <w:rPr>
          <w:rFonts w:ascii="Consolas" w:hAnsi="Consolas" w:cs="Consolas"/>
          <w:color w:val="7F007F"/>
          <w:sz w:val="18"/>
          <w:szCs w:val="18"/>
          <w:lang w:bidi="he-IL"/>
        </w:rPr>
        <w:t>background-color</w:t>
      </w:r>
      <w:r w:rsidRPr="00C24E68">
        <w:rPr>
          <w:rFonts w:ascii="Consolas" w:hAnsi="Consolas" w:cs="Consolas"/>
          <w:color w:val="000000"/>
          <w:sz w:val="18"/>
          <w:szCs w:val="18"/>
          <w:lang w:bidi="he-IL"/>
        </w:rPr>
        <w:t>:</w:t>
      </w:r>
      <w:r w:rsidRPr="00C24E68">
        <w:rPr>
          <w:rFonts w:ascii="Consolas" w:hAnsi="Consolas" w:cs="Consolas"/>
          <w:i/>
          <w:iCs/>
          <w:color w:val="2A00E1"/>
          <w:sz w:val="18"/>
          <w:szCs w:val="18"/>
          <w:lang w:bidi="he-IL"/>
        </w:rPr>
        <w:t>#ccdef6</w:t>
      </w:r>
      <w:r w:rsidRPr="00C24E68">
        <w:rPr>
          <w:rFonts w:ascii="Consolas" w:hAnsi="Consolas" w:cs="Consolas"/>
          <w:color w:val="000000"/>
          <w:sz w:val="18"/>
          <w:szCs w:val="18"/>
          <w:lang w:bidi="he-IL"/>
        </w:rPr>
        <w:t>;</w:t>
      </w:r>
    </w:p>
    <w:p w:rsidR="000E6CFC" w:rsidRPr="00C24E68" w:rsidRDefault="000E6CFC" w:rsidP="00D91319">
      <w:pPr>
        <w:pStyle w:val="ListParagraph"/>
        <w:numPr>
          <w:ilvl w:val="0"/>
          <w:numId w:val="7"/>
        </w:numPr>
        <w:shd w:val="clear" w:color="auto" w:fill="DBE5F1" w:themeFill="accent1" w:themeFillTint="33"/>
        <w:autoSpaceDE w:val="0"/>
        <w:autoSpaceDN w:val="0"/>
        <w:adjustRightInd w:val="0"/>
        <w:spacing w:before="40" w:after="40"/>
        <w:ind w:left="992" w:hanging="431"/>
        <w:rPr>
          <w:rFonts w:ascii="Consolas" w:hAnsi="Consolas" w:cs="Consolas"/>
          <w:sz w:val="18"/>
          <w:szCs w:val="18"/>
          <w:lang w:bidi="he-IL"/>
        </w:rPr>
      </w:pPr>
      <w:r w:rsidRPr="00C24E68">
        <w:rPr>
          <w:rFonts w:ascii="Consolas" w:hAnsi="Consolas" w:cs="Consolas"/>
          <w:color w:val="000000"/>
          <w:sz w:val="18"/>
          <w:szCs w:val="18"/>
          <w:lang w:bidi="he-IL"/>
        </w:rPr>
        <w:t xml:space="preserve">    </w:t>
      </w:r>
      <w:r w:rsidRPr="00C24E68">
        <w:rPr>
          <w:rFonts w:ascii="Consolas" w:hAnsi="Consolas" w:cs="Consolas"/>
          <w:color w:val="7F007F"/>
          <w:sz w:val="18"/>
          <w:szCs w:val="18"/>
          <w:lang w:bidi="he-IL"/>
        </w:rPr>
        <w:t>border</w:t>
      </w:r>
      <w:r w:rsidRPr="00C24E68">
        <w:rPr>
          <w:rFonts w:ascii="Consolas" w:hAnsi="Consolas" w:cs="Consolas"/>
          <w:color w:val="000000"/>
          <w:sz w:val="18"/>
          <w:szCs w:val="18"/>
          <w:lang w:bidi="he-IL"/>
        </w:rPr>
        <w:t>:</w:t>
      </w:r>
      <w:r w:rsidRPr="00C24E68">
        <w:rPr>
          <w:rFonts w:ascii="Consolas" w:hAnsi="Consolas" w:cs="Consolas"/>
          <w:sz w:val="18"/>
          <w:szCs w:val="18"/>
          <w:lang w:bidi="he-IL"/>
        </w:rPr>
        <w:t xml:space="preserve"> </w:t>
      </w:r>
      <w:r w:rsidRPr="00C24E68">
        <w:rPr>
          <w:rFonts w:ascii="Consolas" w:hAnsi="Consolas" w:cs="Consolas"/>
          <w:i/>
          <w:iCs/>
          <w:color w:val="2A00E1"/>
          <w:sz w:val="18"/>
          <w:szCs w:val="18"/>
          <w:lang w:bidi="he-IL"/>
        </w:rPr>
        <w:t>none</w:t>
      </w:r>
      <w:r w:rsidRPr="00C24E68">
        <w:rPr>
          <w:rFonts w:ascii="Consolas" w:hAnsi="Consolas" w:cs="Consolas"/>
          <w:color w:val="000000"/>
          <w:sz w:val="18"/>
          <w:szCs w:val="18"/>
          <w:lang w:bidi="he-IL"/>
        </w:rPr>
        <w:t>;</w:t>
      </w:r>
    </w:p>
    <w:p w:rsidR="000E6CFC" w:rsidRPr="00C24E68" w:rsidRDefault="000E6CFC" w:rsidP="00D91319">
      <w:pPr>
        <w:pStyle w:val="ListParagraph"/>
        <w:numPr>
          <w:ilvl w:val="0"/>
          <w:numId w:val="7"/>
        </w:numPr>
        <w:shd w:val="clear" w:color="auto" w:fill="DBE5F1" w:themeFill="accent1" w:themeFillTint="33"/>
        <w:autoSpaceDE w:val="0"/>
        <w:autoSpaceDN w:val="0"/>
        <w:adjustRightInd w:val="0"/>
        <w:spacing w:before="40" w:after="40"/>
        <w:ind w:left="992" w:hanging="431"/>
        <w:rPr>
          <w:rFonts w:ascii="Consolas" w:hAnsi="Consolas" w:cs="Consolas"/>
          <w:sz w:val="18"/>
          <w:szCs w:val="18"/>
          <w:lang w:bidi="he-IL"/>
        </w:rPr>
      </w:pPr>
      <w:r w:rsidRPr="00C24E68">
        <w:rPr>
          <w:rFonts w:ascii="Consolas" w:hAnsi="Consolas" w:cs="Consolas"/>
          <w:color w:val="000000"/>
          <w:sz w:val="18"/>
          <w:szCs w:val="18"/>
          <w:lang w:bidi="he-IL"/>
        </w:rPr>
        <w:t>}</w:t>
      </w:r>
    </w:p>
    <w:p w:rsidR="000E6CFC" w:rsidRPr="00C24E68" w:rsidRDefault="000E6CFC" w:rsidP="00D91319">
      <w:pPr>
        <w:pStyle w:val="ListParagraph"/>
        <w:numPr>
          <w:ilvl w:val="0"/>
          <w:numId w:val="7"/>
        </w:numPr>
        <w:shd w:val="clear" w:color="auto" w:fill="DBE5F1" w:themeFill="accent1" w:themeFillTint="33"/>
        <w:autoSpaceDE w:val="0"/>
        <w:autoSpaceDN w:val="0"/>
        <w:adjustRightInd w:val="0"/>
        <w:spacing w:before="40" w:after="40"/>
        <w:ind w:left="992" w:hanging="431"/>
        <w:rPr>
          <w:rFonts w:ascii="Consolas" w:hAnsi="Consolas" w:cs="Consolas"/>
          <w:sz w:val="18"/>
          <w:szCs w:val="18"/>
          <w:lang w:bidi="he-IL"/>
        </w:rPr>
      </w:pPr>
      <w:r w:rsidRPr="00C24E68">
        <w:rPr>
          <w:rFonts w:ascii="Consolas" w:hAnsi="Consolas" w:cs="Consolas"/>
          <w:b/>
          <w:bCs/>
          <w:color w:val="3F7F7F"/>
          <w:sz w:val="18"/>
          <w:szCs w:val="18"/>
          <w:lang w:bidi="he-IL"/>
        </w:rPr>
        <w:t>div</w:t>
      </w:r>
      <w:r w:rsidRPr="00C24E68">
        <w:rPr>
          <w:rFonts w:ascii="Consolas" w:hAnsi="Consolas" w:cs="Consolas"/>
          <w:sz w:val="18"/>
          <w:szCs w:val="18"/>
          <w:lang w:bidi="he-IL"/>
        </w:rPr>
        <w:t xml:space="preserve"> </w:t>
      </w:r>
      <w:r w:rsidRPr="00C24E68">
        <w:rPr>
          <w:rFonts w:ascii="Consolas" w:hAnsi="Consolas" w:cs="Consolas"/>
          <w:color w:val="000000"/>
          <w:sz w:val="18"/>
          <w:szCs w:val="18"/>
          <w:lang w:bidi="he-IL"/>
        </w:rPr>
        <w:t>{</w:t>
      </w:r>
    </w:p>
    <w:p w:rsidR="000E6CFC" w:rsidRPr="00C24E68" w:rsidRDefault="000E6CFC" w:rsidP="00D91319">
      <w:pPr>
        <w:pStyle w:val="ListParagraph"/>
        <w:numPr>
          <w:ilvl w:val="0"/>
          <w:numId w:val="7"/>
        </w:numPr>
        <w:shd w:val="clear" w:color="auto" w:fill="DBE5F1" w:themeFill="accent1" w:themeFillTint="33"/>
        <w:autoSpaceDE w:val="0"/>
        <w:autoSpaceDN w:val="0"/>
        <w:adjustRightInd w:val="0"/>
        <w:spacing w:before="40" w:after="40"/>
        <w:ind w:left="992" w:hanging="431"/>
        <w:rPr>
          <w:rFonts w:ascii="Consolas" w:hAnsi="Consolas" w:cs="Consolas"/>
          <w:sz w:val="18"/>
          <w:szCs w:val="18"/>
          <w:lang w:bidi="he-IL"/>
        </w:rPr>
      </w:pPr>
      <w:r w:rsidRPr="00C24E68">
        <w:rPr>
          <w:rFonts w:ascii="Consolas" w:hAnsi="Consolas" w:cs="Consolas"/>
          <w:sz w:val="18"/>
          <w:szCs w:val="18"/>
          <w:lang w:bidi="he-IL"/>
        </w:rPr>
        <w:t xml:space="preserve">    </w:t>
      </w:r>
      <w:r w:rsidRPr="00C24E68">
        <w:rPr>
          <w:rFonts w:ascii="Consolas" w:hAnsi="Consolas" w:cs="Consolas"/>
          <w:color w:val="7F007F"/>
          <w:sz w:val="18"/>
          <w:szCs w:val="18"/>
          <w:lang w:bidi="he-IL"/>
        </w:rPr>
        <w:t>z-index</w:t>
      </w:r>
      <w:r w:rsidRPr="00C24E68">
        <w:rPr>
          <w:rFonts w:ascii="Consolas" w:hAnsi="Consolas" w:cs="Consolas"/>
          <w:color w:val="000000"/>
          <w:sz w:val="18"/>
          <w:szCs w:val="18"/>
          <w:lang w:bidi="he-IL"/>
        </w:rPr>
        <w:t>:</w:t>
      </w:r>
      <w:r w:rsidRPr="00C24E68">
        <w:rPr>
          <w:rFonts w:ascii="Consolas" w:hAnsi="Consolas" w:cs="Consolas"/>
          <w:i/>
          <w:iCs/>
          <w:color w:val="2A00E1"/>
          <w:sz w:val="18"/>
          <w:szCs w:val="18"/>
          <w:lang w:bidi="he-IL"/>
        </w:rPr>
        <w:t>2</w:t>
      </w:r>
      <w:r w:rsidRPr="00C24E68">
        <w:rPr>
          <w:rFonts w:ascii="Consolas" w:hAnsi="Consolas" w:cs="Consolas"/>
          <w:color w:val="000000"/>
          <w:sz w:val="18"/>
          <w:szCs w:val="18"/>
          <w:lang w:bidi="he-IL"/>
        </w:rPr>
        <w:t>;</w:t>
      </w:r>
    </w:p>
    <w:p w:rsidR="000E6CFC" w:rsidRPr="00C24E68" w:rsidRDefault="000E6CFC" w:rsidP="00D91319">
      <w:pPr>
        <w:pStyle w:val="ListParagraph"/>
        <w:numPr>
          <w:ilvl w:val="0"/>
          <w:numId w:val="7"/>
        </w:numPr>
        <w:shd w:val="clear" w:color="auto" w:fill="DBE5F1" w:themeFill="accent1" w:themeFillTint="33"/>
        <w:autoSpaceDE w:val="0"/>
        <w:autoSpaceDN w:val="0"/>
        <w:adjustRightInd w:val="0"/>
        <w:spacing w:before="40" w:after="40"/>
        <w:ind w:left="992" w:hanging="431"/>
        <w:rPr>
          <w:rFonts w:ascii="Consolas" w:hAnsi="Consolas" w:cs="Consolas"/>
          <w:sz w:val="18"/>
          <w:szCs w:val="18"/>
          <w:lang w:bidi="he-IL"/>
        </w:rPr>
      </w:pPr>
      <w:r w:rsidRPr="00C24E68">
        <w:rPr>
          <w:rFonts w:ascii="Consolas" w:hAnsi="Consolas" w:cs="Consolas"/>
          <w:color w:val="000000"/>
          <w:sz w:val="18"/>
          <w:szCs w:val="18"/>
          <w:lang w:bidi="he-IL"/>
        </w:rPr>
        <w:t>}</w:t>
      </w:r>
    </w:p>
    <w:p w:rsidR="000E6CFC" w:rsidRPr="00C24E68" w:rsidRDefault="000E6CFC" w:rsidP="00D91319">
      <w:pPr>
        <w:pStyle w:val="ListParagraph"/>
        <w:numPr>
          <w:ilvl w:val="0"/>
          <w:numId w:val="7"/>
        </w:numPr>
        <w:shd w:val="clear" w:color="auto" w:fill="DBE5F1" w:themeFill="accent1" w:themeFillTint="33"/>
        <w:autoSpaceDE w:val="0"/>
        <w:autoSpaceDN w:val="0"/>
        <w:adjustRightInd w:val="0"/>
        <w:spacing w:before="40" w:after="40"/>
        <w:ind w:left="992" w:hanging="431"/>
        <w:rPr>
          <w:rFonts w:ascii="Consolas" w:hAnsi="Consolas" w:cs="Consolas"/>
          <w:sz w:val="18"/>
          <w:szCs w:val="18"/>
          <w:lang w:bidi="he-IL"/>
        </w:rPr>
      </w:pPr>
      <w:proofErr w:type="spellStart"/>
      <w:r w:rsidRPr="00C24E68">
        <w:rPr>
          <w:rFonts w:ascii="Consolas" w:hAnsi="Consolas" w:cs="Consolas"/>
          <w:b/>
          <w:bCs/>
          <w:color w:val="3F7F7F"/>
          <w:sz w:val="18"/>
          <w:szCs w:val="18"/>
          <w:lang w:bidi="he-IL"/>
        </w:rPr>
        <w:t>iframe</w:t>
      </w:r>
      <w:proofErr w:type="spellEnd"/>
      <w:r w:rsidRPr="00C24E68">
        <w:rPr>
          <w:rFonts w:ascii="Consolas" w:hAnsi="Consolas" w:cs="Consolas"/>
          <w:color w:val="000000"/>
          <w:sz w:val="18"/>
          <w:szCs w:val="18"/>
          <w:lang w:bidi="he-IL"/>
        </w:rPr>
        <w:t>{</w:t>
      </w:r>
    </w:p>
    <w:p w:rsidR="000E6CFC" w:rsidRPr="00C24E68" w:rsidRDefault="000E6CFC" w:rsidP="00D91319">
      <w:pPr>
        <w:pStyle w:val="ListParagraph"/>
        <w:numPr>
          <w:ilvl w:val="0"/>
          <w:numId w:val="7"/>
        </w:numPr>
        <w:shd w:val="clear" w:color="auto" w:fill="DBE5F1" w:themeFill="accent1" w:themeFillTint="33"/>
        <w:autoSpaceDE w:val="0"/>
        <w:autoSpaceDN w:val="0"/>
        <w:adjustRightInd w:val="0"/>
        <w:spacing w:before="40" w:after="40"/>
        <w:ind w:left="992" w:hanging="431"/>
        <w:rPr>
          <w:rFonts w:ascii="Consolas" w:hAnsi="Consolas" w:cs="Consolas"/>
          <w:sz w:val="18"/>
          <w:szCs w:val="18"/>
          <w:lang w:bidi="he-IL"/>
        </w:rPr>
      </w:pPr>
      <w:r w:rsidRPr="00C24E68">
        <w:rPr>
          <w:rFonts w:ascii="Consolas" w:hAnsi="Consolas" w:cs="Consolas"/>
          <w:sz w:val="18"/>
          <w:szCs w:val="18"/>
          <w:lang w:bidi="he-IL"/>
        </w:rPr>
        <w:t xml:space="preserve">    </w:t>
      </w:r>
      <w:r w:rsidRPr="00C24E68">
        <w:rPr>
          <w:rFonts w:ascii="Consolas" w:hAnsi="Consolas" w:cs="Consolas"/>
          <w:color w:val="7F007F"/>
          <w:sz w:val="18"/>
          <w:szCs w:val="18"/>
          <w:lang w:bidi="he-IL"/>
        </w:rPr>
        <w:t>z-index</w:t>
      </w:r>
      <w:r w:rsidRPr="00C24E68">
        <w:rPr>
          <w:rFonts w:ascii="Consolas" w:hAnsi="Consolas" w:cs="Consolas"/>
          <w:color w:val="000000"/>
          <w:sz w:val="18"/>
          <w:szCs w:val="18"/>
          <w:lang w:bidi="he-IL"/>
        </w:rPr>
        <w:t>:</w:t>
      </w:r>
      <w:r w:rsidRPr="00C24E68">
        <w:rPr>
          <w:rFonts w:ascii="Consolas" w:hAnsi="Consolas" w:cs="Consolas"/>
          <w:i/>
          <w:iCs/>
          <w:color w:val="2A00E1"/>
          <w:sz w:val="18"/>
          <w:szCs w:val="18"/>
          <w:lang w:bidi="he-IL"/>
        </w:rPr>
        <w:t>1</w:t>
      </w:r>
      <w:r w:rsidRPr="00C24E68">
        <w:rPr>
          <w:rFonts w:ascii="Consolas" w:hAnsi="Consolas" w:cs="Consolas"/>
          <w:color w:val="000000"/>
          <w:sz w:val="18"/>
          <w:szCs w:val="18"/>
          <w:lang w:bidi="he-IL"/>
        </w:rPr>
        <w:t>;</w:t>
      </w:r>
    </w:p>
    <w:p w:rsidR="00F26E2D" w:rsidRPr="00C24E68" w:rsidRDefault="000E6CFC" w:rsidP="00D91319">
      <w:pPr>
        <w:pStyle w:val="ListContinue"/>
        <w:numPr>
          <w:ilvl w:val="0"/>
          <w:numId w:val="7"/>
        </w:numPr>
        <w:shd w:val="clear" w:color="auto" w:fill="DBE5F1" w:themeFill="accent1" w:themeFillTint="33"/>
        <w:spacing w:before="40" w:after="40"/>
        <w:ind w:left="992" w:hanging="431"/>
        <w:contextualSpacing/>
        <w:rPr>
          <w:sz w:val="18"/>
          <w:szCs w:val="18"/>
          <w:lang w:bidi="he-IL"/>
        </w:rPr>
      </w:pPr>
      <w:r w:rsidRPr="00C24E68">
        <w:rPr>
          <w:rFonts w:ascii="Consolas" w:hAnsi="Consolas" w:cs="Consolas"/>
          <w:color w:val="000000"/>
          <w:sz w:val="18"/>
          <w:szCs w:val="18"/>
          <w:lang w:bidi="he-IL"/>
        </w:rPr>
        <w:lastRenderedPageBreak/>
        <w:t>}</w:t>
      </w:r>
    </w:p>
    <w:p w:rsidR="000E6CFC" w:rsidRPr="00C24E68" w:rsidRDefault="000E6CFC" w:rsidP="00F26E2D">
      <w:pPr>
        <w:pStyle w:val="ListContinue"/>
        <w:rPr>
          <w:lang w:bidi="he-IL"/>
        </w:rPr>
      </w:pPr>
    </w:p>
    <w:p w:rsidR="000E6CFC" w:rsidRPr="00C24E68" w:rsidRDefault="000E6CFC" w:rsidP="0089091D">
      <w:pPr>
        <w:pStyle w:val="Heading2a"/>
        <w:rPr>
          <w:lang w:val="en-US"/>
        </w:rPr>
      </w:pPr>
      <w:bookmarkStart w:id="45" w:name="_Toc381885313"/>
      <w:r w:rsidRPr="00C24E68">
        <w:rPr>
          <w:lang w:val="en-US"/>
        </w:rPr>
        <w:t xml:space="preserve">Create the spec </w:t>
      </w:r>
      <w:r w:rsidR="009B4EEC" w:rsidRPr="00C24E68">
        <w:rPr>
          <w:lang w:val="en-US"/>
        </w:rPr>
        <w:t>X</w:t>
      </w:r>
      <w:r w:rsidRPr="00C24E68">
        <w:rPr>
          <w:lang w:val="en-US"/>
        </w:rPr>
        <w:t>ML of the widget</w:t>
      </w:r>
      <w:bookmarkEnd w:id="45"/>
    </w:p>
    <w:p w:rsidR="002E504A" w:rsidRPr="002E504A" w:rsidRDefault="002E504A" w:rsidP="002E504A">
      <w:pPr>
        <w:pStyle w:val="ListParagraph"/>
        <w:numPr>
          <w:ilvl w:val="1"/>
          <w:numId w:val="3"/>
        </w:numPr>
        <w:tabs>
          <w:tab w:val="clear" w:pos="720"/>
          <w:tab w:val="clear" w:pos="1152"/>
        </w:tabs>
        <w:contextualSpacing w:val="0"/>
        <w:rPr>
          <w:rFonts w:cs="Arial"/>
          <w:vanish/>
          <w:lang w:val="en" w:eastAsia="ja-JP"/>
        </w:rPr>
      </w:pPr>
    </w:p>
    <w:p w:rsidR="002E504A" w:rsidRPr="002E504A" w:rsidRDefault="002E504A" w:rsidP="002E504A">
      <w:pPr>
        <w:pStyle w:val="ListParagraph"/>
        <w:numPr>
          <w:ilvl w:val="1"/>
          <w:numId w:val="3"/>
        </w:numPr>
        <w:tabs>
          <w:tab w:val="clear" w:pos="720"/>
          <w:tab w:val="clear" w:pos="1152"/>
        </w:tabs>
        <w:contextualSpacing w:val="0"/>
        <w:rPr>
          <w:rFonts w:cs="Arial"/>
          <w:vanish/>
          <w:lang w:val="en" w:eastAsia="ja-JP"/>
        </w:rPr>
      </w:pPr>
    </w:p>
    <w:p w:rsidR="002E504A" w:rsidRPr="002E504A" w:rsidRDefault="002E504A" w:rsidP="002E504A">
      <w:pPr>
        <w:pStyle w:val="ListParagraph"/>
        <w:numPr>
          <w:ilvl w:val="1"/>
          <w:numId w:val="3"/>
        </w:numPr>
        <w:tabs>
          <w:tab w:val="clear" w:pos="720"/>
          <w:tab w:val="clear" w:pos="1152"/>
        </w:tabs>
        <w:contextualSpacing w:val="0"/>
        <w:rPr>
          <w:rFonts w:cs="Arial"/>
          <w:vanish/>
          <w:lang w:val="en" w:eastAsia="ja-JP"/>
        </w:rPr>
      </w:pPr>
    </w:p>
    <w:p w:rsidR="002E504A" w:rsidRPr="002E504A" w:rsidRDefault="002E504A" w:rsidP="002E504A">
      <w:pPr>
        <w:pStyle w:val="ListParagraph"/>
        <w:numPr>
          <w:ilvl w:val="1"/>
          <w:numId w:val="3"/>
        </w:numPr>
        <w:tabs>
          <w:tab w:val="clear" w:pos="720"/>
          <w:tab w:val="clear" w:pos="1152"/>
        </w:tabs>
        <w:contextualSpacing w:val="0"/>
        <w:rPr>
          <w:rFonts w:cs="Arial"/>
          <w:vanish/>
          <w:lang w:val="en" w:eastAsia="ja-JP"/>
        </w:rPr>
      </w:pPr>
    </w:p>
    <w:p w:rsidR="002E504A" w:rsidRPr="002E504A" w:rsidRDefault="002E504A" w:rsidP="002E504A">
      <w:pPr>
        <w:pStyle w:val="ListParagraph"/>
        <w:numPr>
          <w:ilvl w:val="1"/>
          <w:numId w:val="3"/>
        </w:numPr>
        <w:tabs>
          <w:tab w:val="clear" w:pos="720"/>
          <w:tab w:val="clear" w:pos="1152"/>
        </w:tabs>
        <w:contextualSpacing w:val="0"/>
        <w:rPr>
          <w:rFonts w:cs="Arial"/>
          <w:vanish/>
          <w:lang w:val="en" w:eastAsia="ja-JP"/>
        </w:rPr>
      </w:pPr>
    </w:p>
    <w:p w:rsidR="002E504A" w:rsidRPr="002E504A" w:rsidRDefault="002E504A" w:rsidP="002E504A">
      <w:pPr>
        <w:pStyle w:val="ListParagraph"/>
        <w:numPr>
          <w:ilvl w:val="1"/>
          <w:numId w:val="3"/>
        </w:numPr>
        <w:tabs>
          <w:tab w:val="clear" w:pos="720"/>
          <w:tab w:val="clear" w:pos="1152"/>
        </w:tabs>
        <w:contextualSpacing w:val="0"/>
        <w:rPr>
          <w:rFonts w:cs="Arial"/>
          <w:vanish/>
          <w:lang w:val="en" w:eastAsia="ja-JP"/>
        </w:rPr>
      </w:pPr>
    </w:p>
    <w:p w:rsidR="002E504A" w:rsidRPr="002E504A" w:rsidRDefault="002E504A" w:rsidP="002E504A">
      <w:pPr>
        <w:pStyle w:val="ListParagraph"/>
        <w:numPr>
          <w:ilvl w:val="1"/>
          <w:numId w:val="3"/>
        </w:numPr>
        <w:tabs>
          <w:tab w:val="clear" w:pos="720"/>
          <w:tab w:val="clear" w:pos="1152"/>
        </w:tabs>
        <w:contextualSpacing w:val="0"/>
        <w:rPr>
          <w:rFonts w:cs="Arial"/>
          <w:vanish/>
          <w:lang w:val="en" w:eastAsia="ja-JP"/>
        </w:rPr>
      </w:pPr>
    </w:p>
    <w:p w:rsidR="002E504A" w:rsidRPr="002E504A" w:rsidRDefault="002E504A" w:rsidP="002E504A">
      <w:pPr>
        <w:pStyle w:val="ListParagraph"/>
        <w:numPr>
          <w:ilvl w:val="1"/>
          <w:numId w:val="3"/>
        </w:numPr>
        <w:tabs>
          <w:tab w:val="clear" w:pos="720"/>
          <w:tab w:val="clear" w:pos="1152"/>
        </w:tabs>
        <w:contextualSpacing w:val="0"/>
        <w:rPr>
          <w:rFonts w:cs="Arial"/>
          <w:vanish/>
          <w:lang w:val="en" w:eastAsia="ja-JP"/>
        </w:rPr>
      </w:pPr>
    </w:p>
    <w:p w:rsidR="002E504A" w:rsidRPr="002E504A" w:rsidRDefault="002E504A" w:rsidP="002E504A">
      <w:pPr>
        <w:pStyle w:val="ListParagraph"/>
        <w:numPr>
          <w:ilvl w:val="1"/>
          <w:numId w:val="3"/>
        </w:numPr>
        <w:tabs>
          <w:tab w:val="clear" w:pos="720"/>
          <w:tab w:val="clear" w:pos="1152"/>
        </w:tabs>
        <w:contextualSpacing w:val="0"/>
        <w:rPr>
          <w:rFonts w:cs="Arial"/>
          <w:vanish/>
          <w:lang w:val="en" w:eastAsia="ja-JP"/>
        </w:rPr>
      </w:pPr>
    </w:p>
    <w:p w:rsidR="002E504A" w:rsidRPr="002E504A" w:rsidRDefault="002E504A" w:rsidP="002E504A">
      <w:pPr>
        <w:pStyle w:val="ListParagraph"/>
        <w:numPr>
          <w:ilvl w:val="1"/>
          <w:numId w:val="3"/>
        </w:numPr>
        <w:tabs>
          <w:tab w:val="clear" w:pos="720"/>
          <w:tab w:val="clear" w:pos="1152"/>
        </w:tabs>
        <w:contextualSpacing w:val="0"/>
        <w:rPr>
          <w:rFonts w:cs="Arial"/>
          <w:vanish/>
          <w:lang w:val="en" w:eastAsia="ja-JP"/>
        </w:rPr>
      </w:pPr>
    </w:p>
    <w:p w:rsidR="000E6CFC" w:rsidRPr="00C24E68" w:rsidRDefault="000E6CFC" w:rsidP="002E504A">
      <w:pPr>
        <w:pStyle w:val="ListNumber"/>
      </w:pPr>
      <w:r w:rsidRPr="00C24E68">
        <w:t xml:space="preserve">Create a new XML file in the </w:t>
      </w:r>
      <w:r w:rsidR="008D73E2">
        <w:rPr>
          <w:rStyle w:val="ScreenOutput"/>
        </w:rPr>
        <w:t>venues</w:t>
      </w:r>
      <w:r w:rsidRPr="00C24E68">
        <w:t xml:space="preserve"> folder, and name it </w:t>
      </w:r>
      <w:r w:rsidRPr="00C24E68">
        <w:rPr>
          <w:rStyle w:val="UserInput"/>
        </w:rPr>
        <w:t>sub.spec.xml</w:t>
      </w:r>
      <w:r w:rsidRPr="00C24E68">
        <w:t>.</w:t>
      </w:r>
    </w:p>
    <w:p w:rsidR="000E6CFC" w:rsidRPr="00C24E68" w:rsidRDefault="000E6CFC" w:rsidP="00082236">
      <w:pPr>
        <w:pStyle w:val="ListNumber"/>
        <w:rPr>
          <w:lang w:val="en-US"/>
        </w:rPr>
      </w:pPr>
      <w:r w:rsidRPr="00C24E68">
        <w:rPr>
          <w:lang w:val="en-US"/>
        </w:rPr>
        <w:t>Insert the following code into the XML:</w:t>
      </w:r>
    </w:p>
    <w:p w:rsidR="000E6CFC" w:rsidRPr="00C24E68" w:rsidRDefault="000E6CFC" w:rsidP="00FA4D27">
      <w:pPr>
        <w:pStyle w:val="ListParagraph"/>
        <w:numPr>
          <w:ilvl w:val="0"/>
          <w:numId w:val="7"/>
        </w:numPr>
        <w:shd w:val="clear" w:color="auto" w:fill="DBE5F1" w:themeFill="accent1" w:themeFillTint="33"/>
        <w:autoSpaceDE w:val="0"/>
        <w:autoSpaceDN w:val="0"/>
        <w:adjustRightInd w:val="0"/>
        <w:ind w:left="993"/>
        <w:rPr>
          <w:rFonts w:ascii="Consolas" w:hAnsi="Consolas" w:cs="Consolas"/>
          <w:sz w:val="18"/>
          <w:szCs w:val="18"/>
          <w:lang w:bidi="he-IL"/>
        </w:rPr>
      </w:pPr>
      <w:proofErr w:type="gramStart"/>
      <w:r w:rsidRPr="00C24E68">
        <w:rPr>
          <w:rFonts w:ascii="Consolas" w:hAnsi="Consolas" w:cs="Consolas"/>
          <w:color w:val="008080"/>
          <w:sz w:val="18"/>
          <w:szCs w:val="18"/>
          <w:lang w:bidi="he-IL"/>
        </w:rPr>
        <w:t>&lt;?</w:t>
      </w:r>
      <w:r w:rsidRPr="00C24E68">
        <w:rPr>
          <w:rFonts w:ascii="Consolas" w:hAnsi="Consolas" w:cs="Consolas"/>
          <w:color w:val="3F7F7F"/>
          <w:sz w:val="18"/>
          <w:szCs w:val="18"/>
          <w:lang w:bidi="he-IL"/>
        </w:rPr>
        <w:t>xml</w:t>
      </w:r>
      <w:proofErr w:type="gramEnd"/>
      <w:r w:rsidRPr="00C24E68">
        <w:rPr>
          <w:rFonts w:ascii="Consolas" w:hAnsi="Consolas" w:cs="Consolas"/>
          <w:sz w:val="18"/>
          <w:szCs w:val="18"/>
          <w:lang w:bidi="he-IL"/>
        </w:rPr>
        <w:t xml:space="preserve"> </w:t>
      </w:r>
      <w:r w:rsidRPr="00C24E68">
        <w:rPr>
          <w:rFonts w:ascii="Consolas" w:hAnsi="Consolas" w:cs="Consolas"/>
          <w:color w:val="7F007F"/>
          <w:sz w:val="18"/>
          <w:szCs w:val="18"/>
          <w:lang w:bidi="he-IL"/>
        </w:rPr>
        <w:t>version</w:t>
      </w:r>
      <w:r w:rsidRPr="00C24E68">
        <w:rPr>
          <w:rFonts w:ascii="Consolas" w:hAnsi="Consolas" w:cs="Consolas"/>
          <w:color w:val="000000"/>
          <w:sz w:val="18"/>
          <w:szCs w:val="18"/>
          <w:lang w:bidi="he-IL"/>
        </w:rPr>
        <w:t>=</w:t>
      </w:r>
      <w:r w:rsidRPr="00C24E68">
        <w:rPr>
          <w:rFonts w:ascii="Consolas" w:hAnsi="Consolas" w:cs="Consolas"/>
          <w:i/>
          <w:iCs/>
          <w:color w:val="2A00FF"/>
          <w:sz w:val="18"/>
          <w:szCs w:val="18"/>
          <w:lang w:bidi="he-IL"/>
        </w:rPr>
        <w:t>"1.0"</w:t>
      </w:r>
      <w:r w:rsidRPr="00C24E68">
        <w:rPr>
          <w:rFonts w:ascii="Consolas" w:hAnsi="Consolas" w:cs="Consolas"/>
          <w:sz w:val="18"/>
          <w:szCs w:val="18"/>
          <w:lang w:bidi="he-IL"/>
        </w:rPr>
        <w:t xml:space="preserve"> </w:t>
      </w:r>
      <w:r w:rsidRPr="00C24E68">
        <w:rPr>
          <w:rFonts w:ascii="Consolas" w:hAnsi="Consolas" w:cs="Consolas"/>
          <w:color w:val="7F007F"/>
          <w:sz w:val="18"/>
          <w:szCs w:val="18"/>
          <w:lang w:bidi="he-IL"/>
        </w:rPr>
        <w:t>encoding</w:t>
      </w:r>
      <w:r w:rsidRPr="00C24E68">
        <w:rPr>
          <w:rFonts w:ascii="Consolas" w:hAnsi="Consolas" w:cs="Consolas"/>
          <w:color w:val="000000"/>
          <w:sz w:val="18"/>
          <w:szCs w:val="18"/>
          <w:lang w:bidi="he-IL"/>
        </w:rPr>
        <w:t>=</w:t>
      </w:r>
      <w:r w:rsidRPr="00C24E68">
        <w:rPr>
          <w:rFonts w:ascii="Consolas" w:hAnsi="Consolas" w:cs="Consolas"/>
          <w:i/>
          <w:iCs/>
          <w:color w:val="2A00FF"/>
          <w:sz w:val="18"/>
          <w:szCs w:val="18"/>
          <w:lang w:bidi="he-IL"/>
        </w:rPr>
        <w:t>"UTF-8"</w:t>
      </w:r>
      <w:r w:rsidRPr="00C24E68">
        <w:rPr>
          <w:rFonts w:ascii="Consolas" w:hAnsi="Consolas" w:cs="Consolas"/>
          <w:color w:val="008080"/>
          <w:sz w:val="18"/>
          <w:szCs w:val="18"/>
          <w:lang w:bidi="he-IL"/>
        </w:rPr>
        <w:t>?&gt;</w:t>
      </w:r>
    </w:p>
    <w:p w:rsidR="000E6CFC" w:rsidRPr="00C24E68" w:rsidRDefault="000E6CFC" w:rsidP="00FA4D27">
      <w:pPr>
        <w:pStyle w:val="ListParagraph"/>
        <w:numPr>
          <w:ilvl w:val="0"/>
          <w:numId w:val="7"/>
        </w:numPr>
        <w:shd w:val="clear" w:color="auto" w:fill="DBE5F1" w:themeFill="accent1" w:themeFillTint="33"/>
        <w:autoSpaceDE w:val="0"/>
        <w:autoSpaceDN w:val="0"/>
        <w:adjustRightInd w:val="0"/>
        <w:ind w:left="993"/>
        <w:rPr>
          <w:rFonts w:ascii="Consolas" w:hAnsi="Consolas" w:cs="Consolas"/>
          <w:sz w:val="18"/>
          <w:szCs w:val="18"/>
          <w:lang w:bidi="he-IL"/>
        </w:rPr>
      </w:pPr>
      <w:r w:rsidRPr="00C24E68">
        <w:rPr>
          <w:rFonts w:ascii="Consolas" w:hAnsi="Consolas" w:cs="Consolas"/>
          <w:color w:val="008080"/>
          <w:sz w:val="18"/>
          <w:szCs w:val="18"/>
          <w:lang w:bidi="he-IL"/>
        </w:rPr>
        <w:t>&lt;</w:t>
      </w:r>
      <w:r w:rsidRPr="00C24E68">
        <w:rPr>
          <w:rFonts w:ascii="Consolas" w:hAnsi="Consolas" w:cs="Consolas"/>
          <w:color w:val="3F7F7F"/>
          <w:sz w:val="18"/>
          <w:szCs w:val="18"/>
          <w:lang w:bidi="he-IL"/>
        </w:rPr>
        <w:t>Module</w:t>
      </w:r>
      <w:r w:rsidRPr="00C24E68">
        <w:rPr>
          <w:rFonts w:ascii="Consolas" w:hAnsi="Consolas" w:cs="Consolas"/>
          <w:color w:val="008080"/>
          <w:sz w:val="18"/>
          <w:szCs w:val="18"/>
          <w:lang w:bidi="he-IL"/>
        </w:rPr>
        <w:t>&gt;</w:t>
      </w:r>
    </w:p>
    <w:p w:rsidR="000E6CFC" w:rsidRPr="00C24E68" w:rsidRDefault="000E6CFC" w:rsidP="00365CAB">
      <w:pPr>
        <w:pStyle w:val="ListParagraph"/>
        <w:numPr>
          <w:ilvl w:val="0"/>
          <w:numId w:val="7"/>
        </w:numPr>
        <w:shd w:val="clear" w:color="auto" w:fill="DBE5F1" w:themeFill="accent1" w:themeFillTint="33"/>
        <w:autoSpaceDE w:val="0"/>
        <w:autoSpaceDN w:val="0"/>
        <w:adjustRightInd w:val="0"/>
        <w:ind w:left="993"/>
        <w:rPr>
          <w:rFonts w:ascii="Consolas" w:hAnsi="Consolas" w:cs="Consolas"/>
          <w:sz w:val="18"/>
          <w:szCs w:val="18"/>
          <w:lang w:bidi="he-IL"/>
        </w:rPr>
      </w:pPr>
      <w:r w:rsidRPr="00C24E68">
        <w:rPr>
          <w:rFonts w:ascii="Consolas" w:hAnsi="Consolas" w:cs="Consolas"/>
          <w:color w:val="000000"/>
          <w:sz w:val="18"/>
          <w:szCs w:val="18"/>
          <w:lang w:bidi="he-IL"/>
        </w:rPr>
        <w:t xml:space="preserve">    </w:t>
      </w:r>
      <w:r w:rsidRPr="00C24E68">
        <w:rPr>
          <w:rFonts w:ascii="Consolas" w:hAnsi="Consolas" w:cs="Consolas"/>
          <w:color w:val="008080"/>
          <w:sz w:val="18"/>
          <w:szCs w:val="18"/>
          <w:lang w:bidi="he-IL"/>
        </w:rPr>
        <w:t>&lt;</w:t>
      </w:r>
      <w:proofErr w:type="spellStart"/>
      <w:r w:rsidRPr="00C24E68">
        <w:rPr>
          <w:rFonts w:ascii="Consolas" w:hAnsi="Consolas" w:cs="Consolas"/>
          <w:color w:val="3F7F7F"/>
          <w:sz w:val="18"/>
          <w:szCs w:val="18"/>
          <w:lang w:bidi="he-IL"/>
        </w:rPr>
        <w:t>ModulePrefs</w:t>
      </w:r>
      <w:proofErr w:type="spellEnd"/>
      <w:r w:rsidRPr="00C24E68">
        <w:rPr>
          <w:rFonts w:ascii="Consolas" w:hAnsi="Consolas" w:cs="Consolas"/>
          <w:sz w:val="18"/>
          <w:szCs w:val="18"/>
          <w:lang w:bidi="he-IL"/>
        </w:rPr>
        <w:t xml:space="preserve"> </w:t>
      </w:r>
      <w:r w:rsidRPr="00C24E68">
        <w:rPr>
          <w:rFonts w:ascii="Consolas" w:hAnsi="Consolas" w:cs="Consolas"/>
          <w:color w:val="7F007F"/>
          <w:sz w:val="18"/>
          <w:szCs w:val="18"/>
          <w:lang w:bidi="he-IL"/>
        </w:rPr>
        <w:t>title</w:t>
      </w:r>
      <w:r w:rsidRPr="00C24E68">
        <w:rPr>
          <w:rFonts w:ascii="Consolas" w:hAnsi="Consolas" w:cs="Consolas"/>
          <w:color w:val="000000"/>
          <w:sz w:val="18"/>
          <w:szCs w:val="18"/>
          <w:lang w:bidi="he-IL"/>
        </w:rPr>
        <w:t>=</w:t>
      </w:r>
      <w:r w:rsidRPr="00C24E68">
        <w:rPr>
          <w:rFonts w:ascii="Consolas" w:hAnsi="Consolas" w:cs="Consolas"/>
          <w:i/>
          <w:iCs/>
          <w:color w:val="2A00FF"/>
          <w:sz w:val="18"/>
          <w:szCs w:val="18"/>
          <w:lang w:bidi="he-IL"/>
        </w:rPr>
        <w:t>"</w:t>
      </w:r>
      <w:r w:rsidR="00365CAB">
        <w:rPr>
          <w:rFonts w:ascii="Consolas" w:hAnsi="Consolas" w:cs="Consolas"/>
          <w:i/>
          <w:iCs/>
          <w:color w:val="2A00FF"/>
          <w:sz w:val="18"/>
          <w:szCs w:val="18"/>
          <w:lang w:bidi="he-IL"/>
        </w:rPr>
        <w:t>Venue Map</w:t>
      </w:r>
      <w:r w:rsidRPr="00C24E68">
        <w:rPr>
          <w:rFonts w:ascii="Consolas" w:hAnsi="Consolas" w:cs="Consolas"/>
          <w:i/>
          <w:iCs/>
          <w:color w:val="2A00FF"/>
          <w:sz w:val="18"/>
          <w:szCs w:val="18"/>
          <w:lang w:bidi="he-IL"/>
        </w:rPr>
        <w:t>"</w:t>
      </w:r>
      <w:r w:rsidRPr="00C24E68">
        <w:rPr>
          <w:rFonts w:ascii="Consolas" w:hAnsi="Consolas" w:cs="Consolas"/>
          <w:color w:val="008080"/>
          <w:sz w:val="18"/>
          <w:szCs w:val="18"/>
          <w:lang w:bidi="he-IL"/>
        </w:rPr>
        <w:t>&gt;</w:t>
      </w:r>
      <w:r w:rsidRPr="00C24E68">
        <w:rPr>
          <w:rFonts w:ascii="Consolas" w:hAnsi="Consolas" w:cs="Consolas"/>
          <w:color w:val="000000"/>
          <w:sz w:val="18"/>
          <w:szCs w:val="18"/>
          <w:lang w:bidi="he-IL"/>
        </w:rPr>
        <w:tab/>
      </w:r>
    </w:p>
    <w:p w:rsidR="000E6CFC" w:rsidRPr="00C24E68" w:rsidRDefault="000E6CFC" w:rsidP="00FA4D27">
      <w:pPr>
        <w:pStyle w:val="ListParagraph"/>
        <w:numPr>
          <w:ilvl w:val="0"/>
          <w:numId w:val="7"/>
        </w:numPr>
        <w:shd w:val="clear" w:color="auto" w:fill="DBE5F1" w:themeFill="accent1" w:themeFillTint="33"/>
        <w:autoSpaceDE w:val="0"/>
        <w:autoSpaceDN w:val="0"/>
        <w:adjustRightInd w:val="0"/>
        <w:ind w:left="993"/>
        <w:rPr>
          <w:rFonts w:ascii="Consolas" w:hAnsi="Consolas" w:cs="Consolas"/>
          <w:sz w:val="18"/>
          <w:szCs w:val="18"/>
          <w:lang w:bidi="he-IL"/>
        </w:rPr>
      </w:pPr>
      <w:r w:rsidRPr="00C24E68">
        <w:rPr>
          <w:rFonts w:ascii="Consolas" w:hAnsi="Consolas" w:cs="Consolas"/>
          <w:color w:val="000000"/>
          <w:sz w:val="18"/>
          <w:szCs w:val="18"/>
          <w:lang w:bidi="he-IL"/>
        </w:rPr>
        <w:tab/>
        <w:t xml:space="preserve">    </w:t>
      </w:r>
      <w:r w:rsidRPr="00C24E68">
        <w:rPr>
          <w:rFonts w:ascii="Consolas" w:hAnsi="Consolas" w:cs="Consolas"/>
          <w:color w:val="008080"/>
          <w:sz w:val="18"/>
          <w:szCs w:val="18"/>
          <w:lang w:bidi="he-IL"/>
        </w:rPr>
        <w:t>&lt;</w:t>
      </w:r>
      <w:r w:rsidRPr="00C24E68">
        <w:rPr>
          <w:rFonts w:ascii="Consolas" w:hAnsi="Consolas" w:cs="Consolas"/>
          <w:color w:val="3F7F7F"/>
          <w:sz w:val="18"/>
          <w:szCs w:val="18"/>
          <w:lang w:bidi="he-IL"/>
        </w:rPr>
        <w:t>Require</w:t>
      </w:r>
      <w:r w:rsidRPr="00C24E68">
        <w:rPr>
          <w:rFonts w:ascii="Consolas" w:hAnsi="Consolas" w:cs="Consolas"/>
          <w:sz w:val="18"/>
          <w:szCs w:val="18"/>
          <w:lang w:bidi="he-IL"/>
        </w:rPr>
        <w:t xml:space="preserve"> </w:t>
      </w:r>
      <w:r w:rsidRPr="00C24E68">
        <w:rPr>
          <w:rFonts w:ascii="Consolas" w:hAnsi="Consolas" w:cs="Consolas"/>
          <w:color w:val="7F007F"/>
          <w:sz w:val="18"/>
          <w:szCs w:val="18"/>
          <w:lang w:bidi="he-IL"/>
        </w:rPr>
        <w:t>feature</w:t>
      </w:r>
      <w:r w:rsidRPr="00C24E68">
        <w:rPr>
          <w:rFonts w:ascii="Consolas" w:hAnsi="Consolas" w:cs="Consolas"/>
          <w:color w:val="000000"/>
          <w:sz w:val="18"/>
          <w:szCs w:val="18"/>
          <w:lang w:bidi="he-IL"/>
        </w:rPr>
        <w:t>=</w:t>
      </w:r>
      <w:r w:rsidRPr="00C24E68">
        <w:rPr>
          <w:rFonts w:ascii="Consolas" w:hAnsi="Consolas" w:cs="Consolas"/>
          <w:i/>
          <w:iCs/>
          <w:color w:val="2A00FF"/>
          <w:sz w:val="18"/>
          <w:szCs w:val="18"/>
          <w:lang w:bidi="he-IL"/>
        </w:rPr>
        <w:t>"sap-context"</w:t>
      </w:r>
      <w:r w:rsidRPr="00C24E68">
        <w:rPr>
          <w:rFonts w:ascii="Consolas" w:hAnsi="Consolas" w:cs="Consolas"/>
          <w:color w:val="008080"/>
          <w:sz w:val="18"/>
          <w:szCs w:val="18"/>
          <w:lang w:bidi="he-IL"/>
        </w:rPr>
        <w:t>/&gt;</w:t>
      </w:r>
    </w:p>
    <w:p w:rsidR="000E6CFC" w:rsidRPr="00C24E68" w:rsidRDefault="000E6CFC" w:rsidP="00FA4D27">
      <w:pPr>
        <w:pStyle w:val="ListParagraph"/>
        <w:numPr>
          <w:ilvl w:val="0"/>
          <w:numId w:val="7"/>
        </w:numPr>
        <w:shd w:val="clear" w:color="auto" w:fill="DBE5F1" w:themeFill="accent1" w:themeFillTint="33"/>
        <w:autoSpaceDE w:val="0"/>
        <w:autoSpaceDN w:val="0"/>
        <w:adjustRightInd w:val="0"/>
        <w:ind w:left="993"/>
        <w:rPr>
          <w:rFonts w:ascii="Consolas" w:hAnsi="Consolas" w:cs="Consolas"/>
          <w:sz w:val="18"/>
          <w:szCs w:val="18"/>
          <w:lang w:bidi="he-IL"/>
        </w:rPr>
      </w:pPr>
      <w:r w:rsidRPr="00C24E68">
        <w:rPr>
          <w:rFonts w:ascii="Consolas" w:hAnsi="Consolas" w:cs="Consolas"/>
          <w:color w:val="000000"/>
          <w:sz w:val="18"/>
          <w:szCs w:val="18"/>
          <w:lang w:bidi="he-IL"/>
        </w:rPr>
        <w:t xml:space="preserve">    </w:t>
      </w:r>
      <w:r w:rsidRPr="00C24E68">
        <w:rPr>
          <w:rFonts w:ascii="Consolas" w:hAnsi="Consolas" w:cs="Consolas"/>
          <w:color w:val="008080"/>
          <w:sz w:val="18"/>
          <w:szCs w:val="18"/>
          <w:lang w:bidi="he-IL"/>
        </w:rPr>
        <w:t>&lt;/</w:t>
      </w:r>
      <w:proofErr w:type="spellStart"/>
      <w:r w:rsidRPr="00C24E68">
        <w:rPr>
          <w:rFonts w:ascii="Consolas" w:hAnsi="Consolas" w:cs="Consolas"/>
          <w:color w:val="3F7F7F"/>
          <w:sz w:val="18"/>
          <w:szCs w:val="18"/>
          <w:lang w:bidi="he-IL"/>
        </w:rPr>
        <w:t>ModulePrefs</w:t>
      </w:r>
      <w:proofErr w:type="spellEnd"/>
      <w:r w:rsidRPr="00C24E68">
        <w:rPr>
          <w:rFonts w:ascii="Consolas" w:hAnsi="Consolas" w:cs="Consolas"/>
          <w:color w:val="008080"/>
          <w:sz w:val="18"/>
          <w:szCs w:val="18"/>
          <w:lang w:bidi="he-IL"/>
        </w:rPr>
        <w:t>&gt;</w:t>
      </w:r>
    </w:p>
    <w:p w:rsidR="000E6CFC" w:rsidRPr="00C24E68" w:rsidRDefault="000E6CFC" w:rsidP="00FA4D27">
      <w:pPr>
        <w:pStyle w:val="ListParagraph"/>
        <w:numPr>
          <w:ilvl w:val="0"/>
          <w:numId w:val="7"/>
        </w:numPr>
        <w:shd w:val="clear" w:color="auto" w:fill="DBE5F1" w:themeFill="accent1" w:themeFillTint="33"/>
        <w:autoSpaceDE w:val="0"/>
        <w:autoSpaceDN w:val="0"/>
        <w:adjustRightInd w:val="0"/>
        <w:ind w:left="993"/>
        <w:rPr>
          <w:rFonts w:ascii="Consolas" w:hAnsi="Consolas" w:cs="Consolas"/>
          <w:sz w:val="18"/>
          <w:szCs w:val="18"/>
          <w:lang w:bidi="he-IL"/>
        </w:rPr>
      </w:pPr>
      <w:r w:rsidRPr="00C24E68">
        <w:rPr>
          <w:rFonts w:ascii="Consolas" w:hAnsi="Consolas" w:cs="Consolas"/>
          <w:color w:val="000000"/>
          <w:sz w:val="18"/>
          <w:szCs w:val="18"/>
          <w:lang w:bidi="he-IL"/>
        </w:rPr>
        <w:t xml:space="preserve">    </w:t>
      </w:r>
      <w:r w:rsidRPr="00C24E68">
        <w:rPr>
          <w:rFonts w:ascii="Consolas" w:hAnsi="Consolas" w:cs="Consolas"/>
          <w:color w:val="008080"/>
          <w:sz w:val="18"/>
          <w:szCs w:val="18"/>
          <w:lang w:bidi="he-IL"/>
        </w:rPr>
        <w:t>&lt;</w:t>
      </w:r>
      <w:r w:rsidRPr="00C24E68">
        <w:rPr>
          <w:rFonts w:ascii="Consolas" w:hAnsi="Consolas" w:cs="Consolas"/>
          <w:color w:val="3F7F7F"/>
          <w:sz w:val="18"/>
          <w:szCs w:val="18"/>
          <w:lang w:bidi="he-IL"/>
        </w:rPr>
        <w:t>Content</w:t>
      </w:r>
      <w:r w:rsidRPr="00C24E68">
        <w:rPr>
          <w:rFonts w:ascii="Consolas" w:hAnsi="Consolas" w:cs="Consolas"/>
          <w:sz w:val="18"/>
          <w:szCs w:val="18"/>
          <w:lang w:bidi="he-IL"/>
        </w:rPr>
        <w:t xml:space="preserve"> </w:t>
      </w:r>
      <w:proofErr w:type="spellStart"/>
      <w:r w:rsidRPr="00C24E68">
        <w:rPr>
          <w:rFonts w:ascii="Consolas" w:hAnsi="Consolas" w:cs="Consolas"/>
          <w:color w:val="7F007F"/>
          <w:sz w:val="18"/>
          <w:szCs w:val="18"/>
          <w:lang w:bidi="he-IL"/>
        </w:rPr>
        <w:t>href</w:t>
      </w:r>
      <w:proofErr w:type="spellEnd"/>
      <w:r w:rsidRPr="00C24E68">
        <w:rPr>
          <w:rFonts w:ascii="Consolas" w:hAnsi="Consolas" w:cs="Consolas"/>
          <w:color w:val="000000"/>
          <w:sz w:val="18"/>
          <w:szCs w:val="18"/>
          <w:lang w:bidi="he-IL"/>
        </w:rPr>
        <w:t>=</w:t>
      </w:r>
      <w:r w:rsidR="0084737B">
        <w:rPr>
          <w:rFonts w:ascii="Consolas" w:hAnsi="Consolas" w:cs="Consolas"/>
          <w:i/>
          <w:iCs/>
          <w:color w:val="2A00FF"/>
          <w:sz w:val="18"/>
          <w:szCs w:val="18"/>
          <w:lang w:bidi="he-IL"/>
        </w:rPr>
        <w:t>'</w:t>
      </w:r>
      <w:r w:rsidRPr="00C24E68">
        <w:rPr>
          <w:rFonts w:ascii="Consolas" w:hAnsi="Consolas" w:cs="Consolas"/>
          <w:i/>
          <w:iCs/>
          <w:color w:val="2A00FF"/>
          <w:sz w:val="18"/>
          <w:szCs w:val="18"/>
          <w:lang w:bidi="he-IL"/>
        </w:rPr>
        <w:t>sub/sub.html'</w:t>
      </w:r>
      <w:r w:rsidRPr="00C24E68">
        <w:rPr>
          <w:rFonts w:ascii="Consolas" w:hAnsi="Consolas" w:cs="Consolas"/>
          <w:sz w:val="18"/>
          <w:szCs w:val="18"/>
          <w:lang w:bidi="he-IL"/>
        </w:rPr>
        <w:t xml:space="preserve"> </w:t>
      </w:r>
      <w:r w:rsidRPr="00C24E68">
        <w:rPr>
          <w:rFonts w:ascii="Consolas" w:hAnsi="Consolas" w:cs="Consolas"/>
          <w:color w:val="7F007F"/>
          <w:sz w:val="18"/>
          <w:szCs w:val="18"/>
          <w:lang w:bidi="he-IL"/>
        </w:rPr>
        <w:t>view</w:t>
      </w:r>
      <w:r w:rsidRPr="00C24E68">
        <w:rPr>
          <w:rFonts w:ascii="Consolas" w:hAnsi="Consolas" w:cs="Consolas"/>
          <w:color w:val="000000"/>
          <w:sz w:val="18"/>
          <w:szCs w:val="18"/>
          <w:lang w:bidi="he-IL"/>
        </w:rPr>
        <w:t>=</w:t>
      </w:r>
      <w:r w:rsidRPr="00C24E68">
        <w:rPr>
          <w:rFonts w:ascii="Consolas" w:hAnsi="Consolas" w:cs="Consolas"/>
          <w:i/>
          <w:iCs/>
          <w:color w:val="2A00FF"/>
          <w:sz w:val="18"/>
          <w:szCs w:val="18"/>
          <w:lang w:bidi="he-IL"/>
        </w:rPr>
        <w:t>"authoring, consumption, mobile, preview"</w:t>
      </w:r>
      <w:r w:rsidRPr="00C24E68">
        <w:rPr>
          <w:rFonts w:ascii="Consolas" w:hAnsi="Consolas" w:cs="Consolas"/>
          <w:color w:val="008080"/>
          <w:sz w:val="18"/>
          <w:szCs w:val="18"/>
          <w:lang w:bidi="he-IL"/>
        </w:rPr>
        <w:t>&gt;&lt;/</w:t>
      </w:r>
      <w:r w:rsidRPr="00C24E68">
        <w:rPr>
          <w:rFonts w:ascii="Consolas" w:hAnsi="Consolas" w:cs="Consolas"/>
          <w:color w:val="3F7F7F"/>
          <w:sz w:val="18"/>
          <w:szCs w:val="18"/>
          <w:lang w:bidi="he-IL"/>
        </w:rPr>
        <w:t>Content</w:t>
      </w:r>
      <w:r w:rsidRPr="00C24E68">
        <w:rPr>
          <w:rFonts w:ascii="Consolas" w:hAnsi="Consolas" w:cs="Consolas"/>
          <w:color w:val="008080"/>
          <w:sz w:val="18"/>
          <w:szCs w:val="18"/>
          <w:lang w:bidi="he-IL"/>
        </w:rPr>
        <w:t>&gt;</w:t>
      </w:r>
    </w:p>
    <w:p w:rsidR="000E6CFC" w:rsidRPr="00C24E68" w:rsidRDefault="000E6CFC" w:rsidP="00FA4D27">
      <w:pPr>
        <w:pStyle w:val="ListContinue"/>
        <w:numPr>
          <w:ilvl w:val="0"/>
          <w:numId w:val="7"/>
        </w:numPr>
        <w:shd w:val="clear" w:color="auto" w:fill="DBE5F1" w:themeFill="accent1" w:themeFillTint="33"/>
        <w:ind w:left="993"/>
        <w:rPr>
          <w:sz w:val="18"/>
          <w:szCs w:val="18"/>
        </w:rPr>
      </w:pPr>
      <w:r w:rsidRPr="00C24E68">
        <w:rPr>
          <w:rFonts w:ascii="Consolas" w:hAnsi="Consolas" w:cs="Consolas"/>
          <w:color w:val="008080"/>
          <w:sz w:val="18"/>
          <w:szCs w:val="18"/>
          <w:lang w:bidi="he-IL"/>
        </w:rPr>
        <w:t>&lt;/</w:t>
      </w:r>
      <w:r w:rsidRPr="00C24E68">
        <w:rPr>
          <w:rFonts w:ascii="Consolas" w:hAnsi="Consolas" w:cs="Consolas"/>
          <w:color w:val="3F7F7F"/>
          <w:sz w:val="18"/>
          <w:szCs w:val="18"/>
          <w:lang w:bidi="he-IL"/>
        </w:rPr>
        <w:t>Module</w:t>
      </w:r>
      <w:r w:rsidRPr="00C24E68">
        <w:rPr>
          <w:rFonts w:ascii="Consolas" w:hAnsi="Consolas" w:cs="Consolas"/>
          <w:color w:val="008080"/>
          <w:sz w:val="18"/>
          <w:szCs w:val="18"/>
          <w:lang w:bidi="he-IL"/>
        </w:rPr>
        <w:t>&gt;</w:t>
      </w:r>
    </w:p>
    <w:p w:rsidR="000E6CFC" w:rsidRPr="00C24E68" w:rsidRDefault="000E6CFC" w:rsidP="00F26E2D">
      <w:pPr>
        <w:pStyle w:val="ListContinue"/>
        <w:rPr>
          <w:lang w:bidi="he-IL"/>
        </w:rPr>
      </w:pPr>
    </w:p>
    <w:p w:rsidR="007D6332" w:rsidRDefault="007D6332" w:rsidP="007D6332"/>
    <w:p w:rsidR="006E1B7B" w:rsidRDefault="002E504A" w:rsidP="007F3F35">
      <w:pPr>
        <w:tabs>
          <w:tab w:val="clear" w:pos="720"/>
          <w:tab w:val="clear" w:pos="1152"/>
        </w:tabs>
        <w:spacing w:before="0" w:line="240" w:lineRule="auto"/>
        <w:rPr>
          <w:b/>
          <w:bCs/>
        </w:rPr>
      </w:pPr>
      <w:r>
        <w:rPr>
          <w:b/>
          <w:bCs/>
        </w:rPr>
        <w:t>In the runtime site,</w:t>
      </w:r>
      <w:r w:rsidR="009A3B4E">
        <w:rPr>
          <w:b/>
          <w:bCs/>
        </w:rPr>
        <w:t xml:space="preserve"> the Venue w</w:t>
      </w:r>
      <w:r w:rsidR="006E1B7B" w:rsidRPr="00B76962">
        <w:rPr>
          <w:b/>
          <w:bCs/>
        </w:rPr>
        <w:t xml:space="preserve">idgets will look like this: </w:t>
      </w:r>
    </w:p>
    <w:p w:rsidR="009B4EEC" w:rsidRPr="00C24E68" w:rsidRDefault="00D21D88" w:rsidP="002E504A">
      <w:pPr>
        <w:rPr>
          <w:lang w:bidi="he-IL"/>
        </w:rPr>
      </w:pPr>
      <w:r w:rsidRPr="00C24E68">
        <w:rPr>
          <w:noProof/>
          <w:lang w:bidi="he-IL"/>
        </w:rPr>
        <w:drawing>
          <wp:inline distT="0" distB="0" distL="0" distR="0" wp14:anchorId="7A496CBA" wp14:editId="6DDD1F38">
            <wp:extent cx="6110342" cy="3476625"/>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723" cy="3482532"/>
                    </a:xfrm>
                    <a:prstGeom prst="rect">
                      <a:avLst/>
                    </a:prstGeom>
                    <a:noFill/>
                    <a:ln>
                      <a:noFill/>
                    </a:ln>
                  </pic:spPr>
                </pic:pic>
              </a:graphicData>
            </a:graphic>
          </wp:inline>
        </w:drawing>
      </w:r>
    </w:p>
    <w:p w:rsidR="00D21D88" w:rsidRPr="00C24E68" w:rsidRDefault="00D21D88" w:rsidP="00F26E2D">
      <w:pPr>
        <w:pStyle w:val="ListContinue"/>
        <w:rPr>
          <w:lang w:bidi="he-IL"/>
        </w:rPr>
      </w:pPr>
    </w:p>
    <w:p w:rsidR="009A3B4E" w:rsidRDefault="009A3B4E" w:rsidP="005A0907">
      <w:pPr>
        <w:pStyle w:val="Heading2a"/>
        <w:rPr>
          <w:lang w:val="en-US" w:bidi="he-IL"/>
        </w:rPr>
      </w:pPr>
    </w:p>
    <w:p w:rsidR="0089091D" w:rsidRPr="00C24E68" w:rsidRDefault="0089091D" w:rsidP="009A3B4E">
      <w:pPr>
        <w:pStyle w:val="Heading2"/>
        <w:rPr>
          <w:lang w:val="en-US"/>
        </w:rPr>
      </w:pPr>
      <w:bookmarkStart w:id="46" w:name="_Toc381885314"/>
      <w:r w:rsidRPr="00C24E68">
        <w:rPr>
          <w:lang w:val="en-US"/>
        </w:rPr>
        <w:t xml:space="preserve">Review the </w:t>
      </w:r>
      <w:r w:rsidRPr="003A24B3">
        <w:rPr>
          <w:i/>
          <w:iCs/>
          <w:lang w:val="en-US"/>
        </w:rPr>
        <w:t>Registration</w:t>
      </w:r>
      <w:r w:rsidR="00B86A6D" w:rsidRPr="003A24B3">
        <w:rPr>
          <w:i/>
          <w:iCs/>
          <w:lang w:val="en-US"/>
        </w:rPr>
        <w:t xml:space="preserve"> </w:t>
      </w:r>
      <w:r w:rsidRPr="003A24B3">
        <w:rPr>
          <w:i/>
          <w:iCs/>
          <w:lang w:val="en-US"/>
        </w:rPr>
        <w:t>Form</w:t>
      </w:r>
      <w:r w:rsidRPr="00C24E68">
        <w:rPr>
          <w:lang w:val="en-US"/>
        </w:rPr>
        <w:t xml:space="preserve"> </w:t>
      </w:r>
      <w:r w:rsidR="005A0907" w:rsidRPr="00C24E68">
        <w:rPr>
          <w:lang w:val="en-US"/>
        </w:rPr>
        <w:t>w</w:t>
      </w:r>
      <w:r w:rsidRPr="00C24E68">
        <w:rPr>
          <w:lang w:val="en-US"/>
        </w:rPr>
        <w:t>idget</w:t>
      </w:r>
      <w:bookmarkEnd w:id="46"/>
    </w:p>
    <w:p w:rsidR="009D35C5" w:rsidRDefault="0089091D" w:rsidP="00645C00">
      <w:r w:rsidRPr="00C24E68">
        <w:t xml:space="preserve">Cloud Portal enables connectivity to SAP back-end systems, using the HANA Cloud Destination. This </w:t>
      </w:r>
      <w:r w:rsidR="009D35C5">
        <w:t>widget</w:t>
      </w:r>
      <w:r w:rsidRPr="00C24E68">
        <w:t xml:space="preserve"> includes a simple SAPUI5 form with a </w:t>
      </w:r>
      <w:r w:rsidRPr="00C24E68">
        <w:rPr>
          <w:i/>
          <w:iCs/>
        </w:rPr>
        <w:t>Register</w:t>
      </w:r>
      <w:r w:rsidR="009D35C5">
        <w:t xml:space="preserve"> button that </w:t>
      </w:r>
      <w:proofErr w:type="gramStart"/>
      <w:r w:rsidR="009D35C5">
        <w:t>persists</w:t>
      </w:r>
      <w:proofErr w:type="gramEnd"/>
      <w:r w:rsidR="009D35C5">
        <w:t xml:space="preserve"> the registered data in two optional target systems - </w:t>
      </w:r>
      <w:r w:rsidR="009D35C5" w:rsidRPr="00C24E68">
        <w:t xml:space="preserve">either a SAP CRM back end System or a Cloud based </w:t>
      </w:r>
      <w:r w:rsidR="009D35C5">
        <w:t>‘Cloud for Customers’</w:t>
      </w:r>
      <w:r w:rsidR="009D35C5" w:rsidRPr="00C24E68">
        <w:t xml:space="preserve"> system</w:t>
      </w:r>
      <w:r w:rsidR="009D35C5">
        <w:t xml:space="preserve"> (C4C – formally know</w:t>
      </w:r>
      <w:r w:rsidR="00BB1D47">
        <w:t>n</w:t>
      </w:r>
      <w:r w:rsidR="009D35C5">
        <w:t xml:space="preserve"> as </w:t>
      </w:r>
      <w:proofErr w:type="spellStart"/>
      <w:r w:rsidR="009D35C5" w:rsidRPr="00B34C79">
        <w:rPr>
          <w:i/>
          <w:iCs/>
        </w:rPr>
        <w:t>ByDesign</w:t>
      </w:r>
      <w:proofErr w:type="spellEnd"/>
      <w:r w:rsidR="009D35C5">
        <w:t>)</w:t>
      </w:r>
      <w:r w:rsidR="009D35C5" w:rsidRPr="00C24E68">
        <w:t>.</w:t>
      </w:r>
    </w:p>
    <w:p w:rsidR="009D35C5" w:rsidRDefault="009D35C5" w:rsidP="00645C00">
      <w:pPr>
        <w:pStyle w:val="ListParagraph"/>
        <w:numPr>
          <w:ilvl w:val="0"/>
          <w:numId w:val="41"/>
        </w:numPr>
      </w:pPr>
      <w:r>
        <w:t xml:space="preserve">The </w:t>
      </w:r>
      <w:r w:rsidR="00645C00">
        <w:rPr>
          <w:i/>
          <w:iCs/>
        </w:rPr>
        <w:t>SAP CRM back-</w:t>
      </w:r>
      <w:r w:rsidRPr="009D35C5">
        <w:rPr>
          <w:i/>
          <w:iCs/>
        </w:rPr>
        <w:t xml:space="preserve">end </w:t>
      </w:r>
      <w:r w:rsidR="00645C00">
        <w:rPr>
          <w:i/>
          <w:iCs/>
        </w:rPr>
        <w:t>s</w:t>
      </w:r>
      <w:r w:rsidRPr="009D35C5">
        <w:rPr>
          <w:i/>
          <w:iCs/>
        </w:rPr>
        <w:t>ystem</w:t>
      </w:r>
      <w:r w:rsidR="00A778C7">
        <w:t xml:space="preserve"> – is a CRM system </w:t>
      </w:r>
      <w:r>
        <w:t xml:space="preserve">persisting registration data </w:t>
      </w:r>
      <w:r w:rsidR="00A778C7">
        <w:t>in a dedicated table using</w:t>
      </w:r>
      <w:r>
        <w:t xml:space="preserve"> an exposed service called by a gateway system. The ser</w:t>
      </w:r>
      <w:r w:rsidR="002A46D2">
        <w:t xml:space="preserve">vice is invoked by a REST call </w:t>
      </w:r>
      <w:r>
        <w:t xml:space="preserve">from the widgets front-end. The Gateway server and the CRM system are both internal SAP system and therefore require a </w:t>
      </w:r>
      <w:r w:rsidRPr="009D35C5">
        <w:rPr>
          <w:b/>
          <w:bCs/>
        </w:rPr>
        <w:t>destination</w:t>
      </w:r>
      <w:r>
        <w:t xml:space="preserve"> in order to allow connecti</w:t>
      </w:r>
      <w:r w:rsidR="00182FA9">
        <w:t>ng from the</w:t>
      </w:r>
      <w:r>
        <w:t xml:space="preserve"> trial system which is external</w:t>
      </w:r>
    </w:p>
    <w:p w:rsidR="009D35C5" w:rsidRDefault="009D35C5" w:rsidP="00A148F0">
      <w:pPr>
        <w:pStyle w:val="ListParagraph"/>
        <w:numPr>
          <w:ilvl w:val="0"/>
          <w:numId w:val="41"/>
        </w:numPr>
      </w:pPr>
      <w:r>
        <w:t xml:space="preserve">The </w:t>
      </w:r>
      <w:r w:rsidRPr="009D35C5">
        <w:rPr>
          <w:i/>
          <w:iCs/>
        </w:rPr>
        <w:t>Cloud for Customers System (C4C)</w:t>
      </w:r>
      <w:r>
        <w:t xml:space="preserve"> </w:t>
      </w:r>
      <w:r w:rsidR="00B75FAA">
        <w:t>–</w:t>
      </w:r>
      <w:r>
        <w:t xml:space="preserve"> </w:t>
      </w:r>
      <w:r w:rsidR="00B75FAA">
        <w:t xml:space="preserve">Is an external cloud based system allowing interaction with other external systems through various exposed Web Services. In this widget we invoke a specific web service that </w:t>
      </w:r>
      <w:r w:rsidR="00B75FAA">
        <w:lastRenderedPageBreak/>
        <w:t>updates an existing table with the registration data. Since both the trial landscape and the C4C system are public there is no need for a destination to enable the connection between the two.</w:t>
      </w:r>
    </w:p>
    <w:p w:rsidR="00DA3B42" w:rsidRDefault="00DA3B42" w:rsidP="00DA3B42">
      <w:pPr>
        <w:pStyle w:val="ListParagraph"/>
        <w:ind w:left="360"/>
      </w:pPr>
    </w:p>
    <w:p w:rsidR="0089091D" w:rsidRPr="00C24E68" w:rsidRDefault="00DA3B42" w:rsidP="00DA3B42">
      <w:r>
        <w:t>The widget contains</w:t>
      </w:r>
      <w:r w:rsidR="0089091D" w:rsidRPr="00C24E68">
        <w:t xml:space="preserve"> an initial settings screen</w:t>
      </w:r>
      <w:r>
        <w:t xml:space="preserve"> </w:t>
      </w:r>
      <w:r w:rsidR="0089091D" w:rsidRPr="00C24E68">
        <w:t>prompting the site author to choose the</w:t>
      </w:r>
      <w:r>
        <w:t xml:space="preserve"> back end connectivity target. </w:t>
      </w:r>
      <w:r w:rsidR="0089091D" w:rsidRPr="00C24E68">
        <w:t xml:space="preserve">The settings screen is also available through a dedicated menu option.  After the initial configuration is completed the form is ready to be used by end users. In runtime, when the end user clicks </w:t>
      </w:r>
      <w:r w:rsidR="0089091D" w:rsidRPr="00C24E68">
        <w:rPr>
          <w:i/>
          <w:iCs/>
        </w:rPr>
        <w:t>Register</w:t>
      </w:r>
      <w:r w:rsidR="0089091D" w:rsidRPr="00C24E68">
        <w:t>, a new entry is added to the configured target system.</w:t>
      </w:r>
    </w:p>
    <w:p w:rsidR="0089091D" w:rsidRPr="00C24E68" w:rsidRDefault="0089091D" w:rsidP="0089091D">
      <w:pPr>
        <w:rPr>
          <w:rFonts w:cs="Arial"/>
          <w:bCs/>
          <w:lang w:eastAsia="de-DE"/>
        </w:rPr>
      </w:pPr>
      <w:r w:rsidRPr="00C24E68">
        <w:rPr>
          <w:rFonts w:cs="Arial"/>
          <w:bCs/>
          <w:lang w:eastAsia="de-DE"/>
        </w:rPr>
        <w:t xml:space="preserve">The </w:t>
      </w:r>
      <w:r w:rsidR="00B86A6D" w:rsidRPr="00C24E68">
        <w:rPr>
          <w:rFonts w:cs="Arial"/>
          <w:bCs/>
          <w:i/>
          <w:iCs/>
          <w:lang w:eastAsia="de-DE"/>
        </w:rPr>
        <w:t>Registration Form</w:t>
      </w:r>
      <w:r w:rsidRPr="00C24E68">
        <w:rPr>
          <w:rFonts w:cs="Arial"/>
          <w:bCs/>
          <w:lang w:eastAsia="de-DE"/>
        </w:rPr>
        <w:t xml:space="preserve"> widget provides an example of widget contents (HTML, JS, </w:t>
      </w:r>
      <w:proofErr w:type="gramStart"/>
      <w:r w:rsidRPr="00C24E68">
        <w:rPr>
          <w:rFonts w:cs="Arial"/>
          <w:bCs/>
          <w:lang w:eastAsia="de-DE"/>
        </w:rPr>
        <w:t>CSS</w:t>
      </w:r>
      <w:proofErr w:type="gramEnd"/>
      <w:r w:rsidRPr="00C24E68">
        <w:rPr>
          <w:rFonts w:cs="Arial"/>
          <w:bCs/>
          <w:lang w:eastAsia="de-DE"/>
        </w:rPr>
        <w:t>) placed inside the widget spec XML, using the CDATA entry.</w:t>
      </w:r>
    </w:p>
    <w:p w:rsidR="00D21D88" w:rsidRPr="00C24E68" w:rsidRDefault="00D21D88">
      <w:pPr>
        <w:tabs>
          <w:tab w:val="clear" w:pos="720"/>
          <w:tab w:val="clear" w:pos="1152"/>
        </w:tabs>
        <w:spacing w:before="0"/>
        <w:rPr>
          <w:b/>
          <w:bCs/>
          <w:lang w:bidi="he-IL"/>
        </w:rPr>
      </w:pPr>
    </w:p>
    <w:p w:rsidR="0089091D" w:rsidRPr="00C24E68" w:rsidRDefault="0089091D" w:rsidP="00B86A6D">
      <w:pPr>
        <w:rPr>
          <w:b/>
          <w:bCs/>
          <w:lang w:bidi="he-IL"/>
        </w:rPr>
      </w:pPr>
      <w:r w:rsidRPr="00C24E68">
        <w:rPr>
          <w:b/>
          <w:bCs/>
          <w:lang w:bidi="he-IL"/>
        </w:rPr>
        <w:t xml:space="preserve">Open the spec XML of the </w:t>
      </w:r>
      <w:r w:rsidR="00B86A6D" w:rsidRPr="00645C00">
        <w:rPr>
          <w:b/>
          <w:bCs/>
          <w:lang w:bidi="he-IL"/>
        </w:rPr>
        <w:t>Registration Form</w:t>
      </w:r>
      <w:r w:rsidRPr="00C24E68">
        <w:rPr>
          <w:b/>
          <w:bCs/>
          <w:lang w:bidi="he-IL"/>
        </w:rPr>
        <w:t xml:space="preserve"> widget</w:t>
      </w:r>
    </w:p>
    <w:p w:rsidR="0089091D" w:rsidRPr="00C24E68" w:rsidRDefault="0089091D" w:rsidP="00D91319">
      <w:pPr>
        <w:pStyle w:val="ListNumber"/>
        <w:numPr>
          <w:ilvl w:val="1"/>
          <w:numId w:val="11"/>
        </w:numPr>
        <w:ind w:right="-511"/>
        <w:rPr>
          <w:lang w:val="en-US"/>
        </w:rPr>
      </w:pPr>
      <w:r w:rsidRPr="00C24E68">
        <w:rPr>
          <w:lang w:val="en-US"/>
        </w:rPr>
        <w:t xml:space="preserve">Open the spec XML of the </w:t>
      </w:r>
      <w:r w:rsidRPr="00C24E68">
        <w:rPr>
          <w:i/>
          <w:iCs/>
          <w:lang w:val="en-US"/>
        </w:rPr>
        <w:t>Registration</w:t>
      </w:r>
      <w:r w:rsidR="00B86A6D" w:rsidRPr="00C24E68">
        <w:rPr>
          <w:i/>
          <w:iCs/>
          <w:lang w:val="en-US"/>
        </w:rPr>
        <w:t xml:space="preserve"> </w:t>
      </w:r>
      <w:r w:rsidRPr="00C24E68">
        <w:rPr>
          <w:i/>
          <w:iCs/>
          <w:lang w:val="en-US"/>
        </w:rPr>
        <w:t>Form</w:t>
      </w:r>
      <w:r w:rsidRPr="00C24E68">
        <w:rPr>
          <w:lang w:val="en-US"/>
        </w:rPr>
        <w:t xml:space="preserve"> widget, located at </w:t>
      </w:r>
      <w:r w:rsidR="00D91319" w:rsidRPr="00166A70">
        <w:rPr>
          <w:rStyle w:val="ScreenOutput"/>
        </w:rPr>
        <w:t>w</w:t>
      </w:r>
      <w:r w:rsidRPr="00166A70">
        <w:rPr>
          <w:rStyle w:val="ScreenOutput"/>
        </w:rPr>
        <w:t>idgets/</w:t>
      </w:r>
      <w:proofErr w:type="spellStart"/>
      <w:r w:rsidRPr="00166A70">
        <w:rPr>
          <w:rStyle w:val="ScreenOutput"/>
        </w:rPr>
        <w:t>registrationform</w:t>
      </w:r>
      <w:proofErr w:type="spellEnd"/>
      <w:r w:rsidRPr="00166A70">
        <w:rPr>
          <w:rStyle w:val="ScreenOutput"/>
        </w:rPr>
        <w:t>/form.spec.xml.</w:t>
      </w:r>
    </w:p>
    <w:p w:rsidR="0089091D" w:rsidRPr="00C24E68" w:rsidRDefault="0089091D" w:rsidP="00FA4D27">
      <w:pPr>
        <w:pStyle w:val="ListNumber"/>
        <w:numPr>
          <w:ilvl w:val="1"/>
          <w:numId w:val="11"/>
        </w:numPr>
        <w:rPr>
          <w:lang w:val="en-US"/>
        </w:rPr>
      </w:pPr>
      <w:r w:rsidRPr="00C24E68">
        <w:rPr>
          <w:lang w:val="en-US"/>
        </w:rPr>
        <w:t>Inspect the CDATA entry:</w:t>
      </w:r>
      <w:r w:rsidR="00991E4F">
        <w:rPr>
          <w:lang w:val="en-US"/>
        </w:rPr>
        <w:br/>
      </w:r>
    </w:p>
    <w:p w:rsidR="0089091D" w:rsidRPr="00C24E68" w:rsidRDefault="0089091D" w:rsidP="00D91319">
      <w:pPr>
        <w:pStyle w:val="ListParagraph"/>
        <w:numPr>
          <w:ilvl w:val="0"/>
          <w:numId w:val="11"/>
        </w:numPr>
        <w:shd w:val="clear" w:color="auto" w:fill="DBE5F1" w:themeFill="accent1" w:themeFillTint="33"/>
        <w:autoSpaceDE w:val="0"/>
        <w:autoSpaceDN w:val="0"/>
        <w:adjustRightInd w:val="0"/>
        <w:spacing w:before="40" w:after="40" w:line="220" w:lineRule="atLeast"/>
        <w:ind w:left="993"/>
        <w:rPr>
          <w:rFonts w:ascii="Consolas" w:hAnsi="Consolas" w:cs="Consolas"/>
          <w:color w:val="008080"/>
          <w:sz w:val="18"/>
          <w:szCs w:val="18"/>
        </w:rPr>
      </w:pPr>
      <w:proofErr w:type="gramStart"/>
      <w:r w:rsidRPr="00C24E68">
        <w:rPr>
          <w:rFonts w:ascii="Consolas" w:hAnsi="Consolas" w:cs="Consolas"/>
          <w:color w:val="008080"/>
          <w:sz w:val="18"/>
          <w:szCs w:val="18"/>
        </w:rPr>
        <w:t>&lt;?</w:t>
      </w:r>
      <w:r w:rsidRPr="00C24E68">
        <w:rPr>
          <w:rFonts w:ascii="Consolas" w:hAnsi="Consolas" w:cs="Consolas"/>
          <w:color w:val="3F7F7F"/>
          <w:sz w:val="18"/>
          <w:szCs w:val="18"/>
        </w:rPr>
        <w:t>xml</w:t>
      </w:r>
      <w:proofErr w:type="gramEnd"/>
      <w:r w:rsidRPr="00C24E68">
        <w:rPr>
          <w:rFonts w:ascii="Consolas" w:hAnsi="Consolas" w:cs="Consolas"/>
          <w:sz w:val="18"/>
          <w:szCs w:val="18"/>
        </w:rPr>
        <w:t xml:space="preserve"> </w:t>
      </w:r>
      <w:r w:rsidRPr="00C24E68">
        <w:rPr>
          <w:rFonts w:ascii="Consolas" w:hAnsi="Consolas" w:cs="Consolas"/>
          <w:color w:val="7F007F"/>
          <w:sz w:val="18"/>
          <w:szCs w:val="18"/>
        </w:rPr>
        <w:t>version</w:t>
      </w:r>
      <w:r w:rsidRPr="00C24E68">
        <w:rPr>
          <w:rFonts w:ascii="Consolas" w:hAnsi="Consolas" w:cs="Consolas"/>
          <w:color w:val="000000"/>
          <w:sz w:val="18"/>
          <w:szCs w:val="18"/>
        </w:rPr>
        <w:t>=</w:t>
      </w:r>
      <w:r w:rsidRPr="00C24E68">
        <w:rPr>
          <w:rFonts w:ascii="Consolas" w:hAnsi="Consolas" w:cs="Consolas"/>
          <w:i/>
          <w:iCs/>
          <w:color w:val="2A00FF"/>
          <w:sz w:val="18"/>
          <w:szCs w:val="18"/>
        </w:rPr>
        <w:t>"1.0"</w:t>
      </w:r>
      <w:r w:rsidRPr="00C24E68">
        <w:rPr>
          <w:rFonts w:ascii="Consolas" w:hAnsi="Consolas" w:cs="Consolas"/>
          <w:sz w:val="18"/>
          <w:szCs w:val="18"/>
        </w:rPr>
        <w:t xml:space="preserve"> </w:t>
      </w:r>
      <w:r w:rsidRPr="00C24E68">
        <w:rPr>
          <w:rFonts w:ascii="Consolas" w:hAnsi="Consolas" w:cs="Consolas"/>
          <w:color w:val="7F007F"/>
          <w:sz w:val="18"/>
          <w:szCs w:val="18"/>
        </w:rPr>
        <w:t>encoding</w:t>
      </w:r>
      <w:r w:rsidRPr="00C24E68">
        <w:rPr>
          <w:rFonts w:ascii="Consolas" w:hAnsi="Consolas" w:cs="Consolas"/>
          <w:color w:val="000000"/>
          <w:sz w:val="18"/>
          <w:szCs w:val="18"/>
        </w:rPr>
        <w:t>=</w:t>
      </w:r>
      <w:r w:rsidRPr="00C24E68">
        <w:rPr>
          <w:rFonts w:ascii="Consolas" w:hAnsi="Consolas" w:cs="Consolas"/>
          <w:i/>
          <w:iCs/>
          <w:color w:val="2A00FF"/>
          <w:sz w:val="18"/>
          <w:szCs w:val="18"/>
        </w:rPr>
        <w:t>"UTF-8"</w:t>
      </w:r>
      <w:r w:rsidRPr="00C24E68">
        <w:rPr>
          <w:rFonts w:ascii="Consolas" w:hAnsi="Consolas" w:cs="Consolas"/>
          <w:color w:val="008080"/>
          <w:sz w:val="18"/>
          <w:szCs w:val="18"/>
        </w:rPr>
        <w:t xml:space="preserve">?&gt; </w:t>
      </w:r>
    </w:p>
    <w:p w:rsidR="0089091D" w:rsidRPr="00C24E68" w:rsidRDefault="0089091D" w:rsidP="00D91319">
      <w:pPr>
        <w:pStyle w:val="ListParagraph"/>
        <w:numPr>
          <w:ilvl w:val="0"/>
          <w:numId w:val="11"/>
        </w:numPr>
        <w:shd w:val="clear" w:color="auto" w:fill="DBE5F1" w:themeFill="accent1" w:themeFillTint="33"/>
        <w:autoSpaceDE w:val="0"/>
        <w:autoSpaceDN w:val="0"/>
        <w:adjustRightInd w:val="0"/>
        <w:spacing w:before="40" w:after="40" w:line="220" w:lineRule="atLeast"/>
        <w:ind w:left="993"/>
        <w:rPr>
          <w:rFonts w:ascii="Consolas" w:hAnsi="Consolas" w:cs="Consolas"/>
          <w:color w:val="008080"/>
          <w:sz w:val="18"/>
          <w:szCs w:val="18"/>
        </w:rPr>
      </w:pPr>
      <w:r w:rsidRPr="00C24E68">
        <w:rPr>
          <w:rFonts w:ascii="Consolas" w:hAnsi="Consolas" w:cs="Consolas"/>
          <w:color w:val="008080"/>
          <w:sz w:val="18"/>
          <w:szCs w:val="18"/>
        </w:rPr>
        <w:t xml:space="preserve">           &lt;Module&gt;</w:t>
      </w:r>
    </w:p>
    <w:p w:rsidR="0089091D" w:rsidRPr="00C24E68" w:rsidRDefault="0089091D" w:rsidP="00D91319">
      <w:pPr>
        <w:pStyle w:val="ListParagraph"/>
        <w:numPr>
          <w:ilvl w:val="0"/>
          <w:numId w:val="11"/>
        </w:numPr>
        <w:shd w:val="clear" w:color="auto" w:fill="DBE5F1" w:themeFill="accent1" w:themeFillTint="33"/>
        <w:autoSpaceDE w:val="0"/>
        <w:autoSpaceDN w:val="0"/>
        <w:adjustRightInd w:val="0"/>
        <w:spacing w:before="40" w:after="40" w:line="220" w:lineRule="atLeast"/>
        <w:ind w:left="993"/>
        <w:rPr>
          <w:rFonts w:ascii="Consolas" w:hAnsi="Consolas" w:cs="Consolas"/>
          <w:color w:val="008080"/>
          <w:sz w:val="18"/>
          <w:szCs w:val="18"/>
        </w:rPr>
      </w:pPr>
      <w:r w:rsidRPr="00C24E68">
        <w:rPr>
          <w:rFonts w:ascii="Consolas" w:hAnsi="Consolas" w:cs="Consolas"/>
          <w:color w:val="008080"/>
          <w:sz w:val="18"/>
          <w:szCs w:val="18"/>
        </w:rPr>
        <w:t xml:space="preserve">  &lt;</w:t>
      </w:r>
      <w:proofErr w:type="spellStart"/>
      <w:r w:rsidRPr="00C24E68">
        <w:rPr>
          <w:rFonts w:ascii="Consolas" w:hAnsi="Consolas" w:cs="Consolas"/>
          <w:color w:val="008080"/>
          <w:sz w:val="18"/>
          <w:szCs w:val="18"/>
        </w:rPr>
        <w:t>ModulePrefs</w:t>
      </w:r>
      <w:proofErr w:type="spellEnd"/>
      <w:r w:rsidRPr="00C24E68">
        <w:rPr>
          <w:rFonts w:ascii="Consolas" w:hAnsi="Consolas" w:cs="Consolas"/>
          <w:color w:val="008080"/>
          <w:sz w:val="18"/>
          <w:szCs w:val="18"/>
        </w:rPr>
        <w:t xml:space="preserve"> </w:t>
      </w:r>
      <w:r w:rsidRPr="00C24E68">
        <w:rPr>
          <w:rFonts w:ascii="Consolas" w:hAnsi="Consolas" w:cs="Consolas"/>
          <w:color w:val="7F007F"/>
          <w:sz w:val="18"/>
          <w:szCs w:val="18"/>
        </w:rPr>
        <w:t>title</w:t>
      </w:r>
      <w:r w:rsidRPr="00C24E68">
        <w:rPr>
          <w:rFonts w:ascii="Consolas" w:hAnsi="Consolas" w:cs="Consolas"/>
          <w:color w:val="008080"/>
          <w:sz w:val="18"/>
          <w:szCs w:val="18"/>
        </w:rPr>
        <w:t>=</w:t>
      </w:r>
      <w:r w:rsidRPr="00C24E68">
        <w:rPr>
          <w:rFonts w:ascii="Consolas" w:hAnsi="Consolas" w:cs="Consolas"/>
          <w:i/>
          <w:iCs/>
          <w:color w:val="008080"/>
          <w:sz w:val="18"/>
          <w:szCs w:val="18"/>
        </w:rPr>
        <w:t>"</w:t>
      </w:r>
      <w:r w:rsidRPr="00C24E68">
        <w:rPr>
          <w:rFonts w:ascii="Consolas" w:hAnsi="Consolas" w:cs="Consolas"/>
          <w:i/>
          <w:iCs/>
          <w:color w:val="2A00FF"/>
          <w:sz w:val="18"/>
          <w:szCs w:val="18"/>
        </w:rPr>
        <w:t>Registration</w:t>
      </w:r>
      <w:r w:rsidRPr="00C24E68">
        <w:rPr>
          <w:rFonts w:ascii="Consolas" w:hAnsi="Consolas" w:cs="Consolas"/>
          <w:i/>
          <w:iCs/>
          <w:color w:val="008080"/>
          <w:sz w:val="18"/>
          <w:szCs w:val="18"/>
        </w:rPr>
        <w:t xml:space="preserve"> </w:t>
      </w:r>
      <w:r w:rsidRPr="00C24E68">
        <w:rPr>
          <w:rFonts w:ascii="Consolas" w:hAnsi="Consolas" w:cs="Consolas"/>
          <w:i/>
          <w:iCs/>
          <w:color w:val="2A00FF"/>
          <w:sz w:val="18"/>
          <w:szCs w:val="18"/>
        </w:rPr>
        <w:t>Form</w:t>
      </w:r>
      <w:r w:rsidRPr="00C24E68">
        <w:rPr>
          <w:rFonts w:ascii="Consolas" w:hAnsi="Consolas" w:cs="Consolas"/>
          <w:i/>
          <w:iCs/>
          <w:color w:val="008080"/>
          <w:sz w:val="18"/>
          <w:szCs w:val="18"/>
        </w:rPr>
        <w:t>"</w:t>
      </w:r>
      <w:r w:rsidRPr="00C24E68">
        <w:rPr>
          <w:rFonts w:ascii="Consolas" w:hAnsi="Consolas" w:cs="Consolas"/>
          <w:color w:val="008080"/>
          <w:sz w:val="18"/>
          <w:szCs w:val="18"/>
        </w:rPr>
        <w:t>&gt;</w:t>
      </w:r>
    </w:p>
    <w:p w:rsidR="0089091D" w:rsidRPr="00C24E68" w:rsidRDefault="0089091D" w:rsidP="00D91319">
      <w:pPr>
        <w:pStyle w:val="ListParagraph"/>
        <w:numPr>
          <w:ilvl w:val="0"/>
          <w:numId w:val="11"/>
        </w:numPr>
        <w:shd w:val="clear" w:color="auto" w:fill="DBE5F1" w:themeFill="accent1" w:themeFillTint="33"/>
        <w:autoSpaceDE w:val="0"/>
        <w:autoSpaceDN w:val="0"/>
        <w:adjustRightInd w:val="0"/>
        <w:spacing w:before="40" w:after="40" w:line="220" w:lineRule="atLeast"/>
        <w:ind w:left="993"/>
        <w:rPr>
          <w:rFonts w:ascii="Consolas" w:hAnsi="Consolas" w:cs="Consolas"/>
          <w:color w:val="008080"/>
          <w:sz w:val="18"/>
          <w:szCs w:val="18"/>
        </w:rPr>
      </w:pPr>
      <w:r w:rsidRPr="00C24E68">
        <w:rPr>
          <w:rFonts w:ascii="Consolas" w:hAnsi="Consolas" w:cs="Consolas"/>
          <w:color w:val="008080"/>
          <w:sz w:val="18"/>
          <w:szCs w:val="18"/>
        </w:rPr>
        <w:t xml:space="preserve">        </w:t>
      </w:r>
    </w:p>
    <w:p w:rsidR="0089091D" w:rsidRPr="00C24E68" w:rsidRDefault="0089091D" w:rsidP="00D91319">
      <w:pPr>
        <w:pStyle w:val="ListParagraph"/>
        <w:numPr>
          <w:ilvl w:val="0"/>
          <w:numId w:val="11"/>
        </w:numPr>
        <w:shd w:val="clear" w:color="auto" w:fill="DBE5F1" w:themeFill="accent1" w:themeFillTint="33"/>
        <w:autoSpaceDE w:val="0"/>
        <w:autoSpaceDN w:val="0"/>
        <w:adjustRightInd w:val="0"/>
        <w:spacing w:before="40" w:after="40" w:line="220" w:lineRule="atLeast"/>
        <w:ind w:left="993"/>
        <w:rPr>
          <w:rFonts w:ascii="Consolas" w:hAnsi="Consolas" w:cs="Consolas"/>
          <w:color w:val="008080"/>
          <w:sz w:val="18"/>
          <w:szCs w:val="18"/>
        </w:rPr>
      </w:pPr>
      <w:r w:rsidRPr="00C24E68">
        <w:rPr>
          <w:rFonts w:ascii="Consolas" w:hAnsi="Consolas" w:cs="Consolas"/>
          <w:color w:val="008080"/>
          <w:sz w:val="18"/>
          <w:szCs w:val="18"/>
        </w:rPr>
        <w:t xml:space="preserve">        &lt;Require </w:t>
      </w:r>
      <w:r w:rsidRPr="00C24E68">
        <w:rPr>
          <w:rFonts w:ascii="Consolas" w:hAnsi="Consolas" w:cs="Consolas"/>
          <w:color w:val="7F007F"/>
          <w:sz w:val="18"/>
          <w:szCs w:val="18"/>
        </w:rPr>
        <w:t>feature</w:t>
      </w:r>
      <w:r w:rsidRPr="00C24E68">
        <w:rPr>
          <w:rFonts w:ascii="Consolas" w:hAnsi="Consolas" w:cs="Consolas"/>
          <w:color w:val="008080"/>
          <w:sz w:val="18"/>
          <w:szCs w:val="18"/>
        </w:rPr>
        <w:t>=</w:t>
      </w:r>
      <w:r w:rsidRPr="00C24E68">
        <w:rPr>
          <w:rFonts w:ascii="Consolas" w:hAnsi="Consolas" w:cs="Consolas"/>
          <w:i/>
          <w:iCs/>
          <w:color w:val="008080"/>
          <w:sz w:val="18"/>
          <w:szCs w:val="18"/>
        </w:rPr>
        <w:t>"</w:t>
      </w:r>
      <w:r w:rsidRPr="00C24E68">
        <w:rPr>
          <w:rFonts w:ascii="Consolas" w:hAnsi="Consolas" w:cs="Consolas"/>
          <w:i/>
          <w:iCs/>
          <w:color w:val="2A00FF"/>
          <w:sz w:val="18"/>
          <w:szCs w:val="18"/>
        </w:rPr>
        <w:t>sap</w:t>
      </w:r>
      <w:r w:rsidRPr="00C24E68">
        <w:rPr>
          <w:rFonts w:ascii="Consolas" w:hAnsi="Consolas" w:cs="Consolas"/>
          <w:i/>
          <w:iCs/>
          <w:color w:val="008080"/>
          <w:sz w:val="18"/>
          <w:szCs w:val="18"/>
        </w:rPr>
        <w:t>-</w:t>
      </w:r>
      <w:r w:rsidRPr="00C24E68">
        <w:rPr>
          <w:rFonts w:ascii="Consolas" w:hAnsi="Consolas" w:cs="Consolas"/>
          <w:i/>
          <w:iCs/>
          <w:color w:val="2A00FF"/>
          <w:sz w:val="18"/>
          <w:szCs w:val="18"/>
        </w:rPr>
        <w:t>menu</w:t>
      </w:r>
      <w:r w:rsidRPr="00C24E68">
        <w:rPr>
          <w:rFonts w:ascii="Consolas" w:hAnsi="Consolas" w:cs="Consolas"/>
          <w:i/>
          <w:iCs/>
          <w:color w:val="008080"/>
          <w:sz w:val="18"/>
          <w:szCs w:val="18"/>
        </w:rPr>
        <w:t>"</w:t>
      </w:r>
      <w:r w:rsidRPr="00C24E68">
        <w:rPr>
          <w:rFonts w:ascii="Consolas" w:hAnsi="Consolas" w:cs="Consolas"/>
          <w:color w:val="008080"/>
          <w:sz w:val="18"/>
          <w:szCs w:val="18"/>
        </w:rPr>
        <w:t>/&gt;</w:t>
      </w:r>
    </w:p>
    <w:p w:rsidR="0089091D" w:rsidRPr="00C24E68" w:rsidRDefault="0089091D" w:rsidP="00D91319">
      <w:pPr>
        <w:pStyle w:val="ListParagraph"/>
        <w:numPr>
          <w:ilvl w:val="0"/>
          <w:numId w:val="11"/>
        </w:numPr>
        <w:shd w:val="clear" w:color="auto" w:fill="DBE5F1" w:themeFill="accent1" w:themeFillTint="33"/>
        <w:autoSpaceDE w:val="0"/>
        <w:autoSpaceDN w:val="0"/>
        <w:adjustRightInd w:val="0"/>
        <w:spacing w:before="40" w:after="40" w:line="220" w:lineRule="atLeast"/>
        <w:ind w:left="993"/>
        <w:rPr>
          <w:rFonts w:ascii="Consolas" w:hAnsi="Consolas" w:cs="Consolas"/>
          <w:color w:val="008080"/>
          <w:sz w:val="18"/>
          <w:szCs w:val="18"/>
        </w:rPr>
      </w:pPr>
      <w:r w:rsidRPr="00C24E68">
        <w:rPr>
          <w:rFonts w:ascii="Consolas" w:hAnsi="Consolas" w:cs="Consolas"/>
          <w:color w:val="008080"/>
          <w:sz w:val="18"/>
          <w:szCs w:val="18"/>
        </w:rPr>
        <w:t xml:space="preserve">        &lt;Require </w:t>
      </w:r>
      <w:r w:rsidRPr="00C24E68">
        <w:rPr>
          <w:rFonts w:ascii="Consolas" w:hAnsi="Consolas" w:cs="Consolas"/>
          <w:color w:val="7F007F"/>
          <w:sz w:val="18"/>
          <w:szCs w:val="18"/>
        </w:rPr>
        <w:t>feature</w:t>
      </w:r>
      <w:r w:rsidRPr="00C24E68">
        <w:rPr>
          <w:rFonts w:ascii="Consolas" w:hAnsi="Consolas" w:cs="Consolas"/>
          <w:color w:val="008080"/>
          <w:sz w:val="18"/>
          <w:szCs w:val="18"/>
        </w:rPr>
        <w:t>=</w:t>
      </w:r>
      <w:r w:rsidRPr="00C24E68">
        <w:rPr>
          <w:rFonts w:ascii="Consolas" w:hAnsi="Consolas" w:cs="Consolas"/>
          <w:i/>
          <w:iCs/>
          <w:color w:val="008080"/>
          <w:sz w:val="18"/>
          <w:szCs w:val="18"/>
        </w:rPr>
        <w:t>"</w:t>
      </w:r>
      <w:proofErr w:type="spellStart"/>
      <w:r w:rsidRPr="00C24E68">
        <w:rPr>
          <w:rFonts w:ascii="Consolas" w:hAnsi="Consolas" w:cs="Consolas"/>
          <w:i/>
          <w:iCs/>
          <w:color w:val="2A00FF"/>
          <w:sz w:val="18"/>
          <w:szCs w:val="18"/>
        </w:rPr>
        <w:t>gadgetprefs</w:t>
      </w:r>
      <w:proofErr w:type="spellEnd"/>
      <w:r w:rsidRPr="00C24E68">
        <w:rPr>
          <w:rFonts w:ascii="Consolas" w:hAnsi="Consolas" w:cs="Consolas"/>
          <w:i/>
          <w:iCs/>
          <w:color w:val="008080"/>
          <w:sz w:val="18"/>
          <w:szCs w:val="18"/>
        </w:rPr>
        <w:t>"</w:t>
      </w:r>
      <w:r w:rsidRPr="00C24E68">
        <w:rPr>
          <w:rFonts w:ascii="Consolas" w:hAnsi="Consolas" w:cs="Consolas"/>
          <w:color w:val="008080"/>
          <w:sz w:val="18"/>
          <w:szCs w:val="18"/>
        </w:rPr>
        <w:t xml:space="preserve">/&gt;        </w:t>
      </w:r>
    </w:p>
    <w:p w:rsidR="0089091D" w:rsidRPr="00C24E68" w:rsidRDefault="0089091D" w:rsidP="00D91319">
      <w:pPr>
        <w:pStyle w:val="ListParagraph"/>
        <w:numPr>
          <w:ilvl w:val="0"/>
          <w:numId w:val="11"/>
        </w:numPr>
        <w:shd w:val="clear" w:color="auto" w:fill="DBE5F1" w:themeFill="accent1" w:themeFillTint="33"/>
        <w:autoSpaceDE w:val="0"/>
        <w:autoSpaceDN w:val="0"/>
        <w:adjustRightInd w:val="0"/>
        <w:spacing w:before="40" w:after="40" w:line="220" w:lineRule="atLeast"/>
        <w:ind w:left="993"/>
        <w:rPr>
          <w:rFonts w:ascii="Consolas" w:hAnsi="Consolas" w:cs="Consolas"/>
          <w:color w:val="008080"/>
          <w:sz w:val="18"/>
          <w:szCs w:val="18"/>
        </w:rPr>
      </w:pPr>
      <w:r w:rsidRPr="00C24E68">
        <w:rPr>
          <w:rFonts w:ascii="Consolas" w:hAnsi="Consolas" w:cs="Consolas"/>
          <w:color w:val="008080"/>
          <w:sz w:val="18"/>
          <w:szCs w:val="18"/>
        </w:rPr>
        <w:t xml:space="preserve">  &lt;/</w:t>
      </w:r>
      <w:proofErr w:type="spellStart"/>
      <w:r w:rsidRPr="00C24E68">
        <w:rPr>
          <w:rFonts w:ascii="Consolas" w:hAnsi="Consolas" w:cs="Consolas"/>
          <w:color w:val="008080"/>
          <w:sz w:val="18"/>
          <w:szCs w:val="18"/>
        </w:rPr>
        <w:t>ModulePrefs</w:t>
      </w:r>
      <w:proofErr w:type="spellEnd"/>
      <w:r w:rsidRPr="00C24E68">
        <w:rPr>
          <w:rFonts w:ascii="Consolas" w:hAnsi="Consolas" w:cs="Consolas"/>
          <w:color w:val="008080"/>
          <w:sz w:val="18"/>
          <w:szCs w:val="18"/>
        </w:rPr>
        <w:t>&gt;</w:t>
      </w:r>
    </w:p>
    <w:p w:rsidR="0089091D" w:rsidRPr="00C24E68" w:rsidRDefault="0089091D" w:rsidP="00D91319">
      <w:pPr>
        <w:pStyle w:val="ListParagraph"/>
        <w:numPr>
          <w:ilvl w:val="0"/>
          <w:numId w:val="11"/>
        </w:numPr>
        <w:shd w:val="clear" w:color="auto" w:fill="DBE5F1" w:themeFill="accent1" w:themeFillTint="33"/>
        <w:autoSpaceDE w:val="0"/>
        <w:autoSpaceDN w:val="0"/>
        <w:adjustRightInd w:val="0"/>
        <w:spacing w:before="40" w:after="40" w:line="220" w:lineRule="atLeast"/>
        <w:ind w:left="993"/>
        <w:rPr>
          <w:rFonts w:ascii="Consolas" w:hAnsi="Consolas" w:cs="Consolas"/>
          <w:color w:val="008080"/>
          <w:sz w:val="18"/>
          <w:szCs w:val="18"/>
        </w:rPr>
      </w:pPr>
      <w:r w:rsidRPr="00C24E68">
        <w:rPr>
          <w:rFonts w:ascii="Consolas" w:hAnsi="Consolas" w:cs="Consolas"/>
          <w:color w:val="008080"/>
          <w:sz w:val="18"/>
          <w:szCs w:val="18"/>
        </w:rPr>
        <w:t xml:space="preserve">   </w:t>
      </w:r>
    </w:p>
    <w:p w:rsidR="0089091D" w:rsidRPr="00C24E68" w:rsidRDefault="0089091D" w:rsidP="00D91319">
      <w:pPr>
        <w:pStyle w:val="ListParagraph"/>
        <w:numPr>
          <w:ilvl w:val="0"/>
          <w:numId w:val="11"/>
        </w:numPr>
        <w:shd w:val="clear" w:color="auto" w:fill="DBE5F1" w:themeFill="accent1" w:themeFillTint="33"/>
        <w:autoSpaceDE w:val="0"/>
        <w:autoSpaceDN w:val="0"/>
        <w:adjustRightInd w:val="0"/>
        <w:spacing w:before="40" w:after="40" w:line="220" w:lineRule="atLeast"/>
        <w:ind w:left="993"/>
        <w:rPr>
          <w:rFonts w:ascii="Consolas" w:hAnsi="Consolas" w:cs="Consolas"/>
          <w:color w:val="008080"/>
          <w:sz w:val="18"/>
          <w:szCs w:val="18"/>
        </w:rPr>
      </w:pPr>
      <w:r w:rsidRPr="00C24E68">
        <w:rPr>
          <w:rFonts w:ascii="Consolas" w:hAnsi="Consolas" w:cs="Consolas"/>
          <w:color w:val="008080"/>
          <w:sz w:val="18"/>
          <w:szCs w:val="18"/>
        </w:rPr>
        <w:t>&lt;</w:t>
      </w:r>
      <w:proofErr w:type="spellStart"/>
      <w:r w:rsidRPr="00C24E68">
        <w:rPr>
          <w:rFonts w:ascii="Consolas" w:hAnsi="Consolas" w:cs="Consolas"/>
          <w:color w:val="008080"/>
          <w:sz w:val="18"/>
          <w:szCs w:val="18"/>
        </w:rPr>
        <w:t>UserPref</w:t>
      </w:r>
      <w:proofErr w:type="spellEnd"/>
      <w:r w:rsidRPr="00C24E68">
        <w:rPr>
          <w:rFonts w:ascii="Consolas" w:hAnsi="Consolas" w:cs="Consolas"/>
          <w:color w:val="008080"/>
          <w:sz w:val="18"/>
          <w:szCs w:val="18"/>
        </w:rPr>
        <w:t xml:space="preserve"> </w:t>
      </w:r>
      <w:r w:rsidRPr="00C24E68">
        <w:rPr>
          <w:rFonts w:ascii="Consolas" w:hAnsi="Consolas" w:cs="Consolas"/>
          <w:color w:val="7F007F"/>
          <w:sz w:val="18"/>
          <w:szCs w:val="18"/>
        </w:rPr>
        <w:t>name</w:t>
      </w:r>
      <w:r w:rsidRPr="00C24E68">
        <w:rPr>
          <w:rFonts w:ascii="Consolas" w:hAnsi="Consolas" w:cs="Consolas"/>
          <w:color w:val="008080"/>
          <w:sz w:val="18"/>
          <w:szCs w:val="18"/>
        </w:rPr>
        <w:t>=</w:t>
      </w:r>
      <w:r w:rsidRPr="00C24E68">
        <w:rPr>
          <w:rFonts w:ascii="Consolas" w:hAnsi="Consolas" w:cs="Consolas"/>
          <w:i/>
          <w:iCs/>
          <w:color w:val="008080"/>
          <w:sz w:val="18"/>
          <w:szCs w:val="18"/>
        </w:rPr>
        <w:t>"</w:t>
      </w:r>
      <w:proofErr w:type="spellStart"/>
      <w:r w:rsidRPr="00C24E68">
        <w:rPr>
          <w:rFonts w:ascii="Consolas" w:hAnsi="Consolas" w:cs="Consolas"/>
          <w:i/>
          <w:iCs/>
          <w:color w:val="2A00FF"/>
          <w:sz w:val="18"/>
          <w:szCs w:val="18"/>
        </w:rPr>
        <w:t>targetSystem</w:t>
      </w:r>
      <w:proofErr w:type="spellEnd"/>
      <w:r w:rsidRPr="00C24E68">
        <w:rPr>
          <w:rFonts w:ascii="Consolas" w:hAnsi="Consolas" w:cs="Consolas"/>
          <w:i/>
          <w:iCs/>
          <w:color w:val="008080"/>
          <w:sz w:val="18"/>
          <w:szCs w:val="18"/>
        </w:rPr>
        <w:t>"</w:t>
      </w:r>
      <w:r w:rsidRPr="00C24E68">
        <w:rPr>
          <w:rFonts w:ascii="Consolas" w:hAnsi="Consolas" w:cs="Consolas"/>
          <w:color w:val="008080"/>
          <w:sz w:val="18"/>
          <w:szCs w:val="18"/>
        </w:rPr>
        <w:t xml:space="preserve"> </w:t>
      </w:r>
      <w:proofErr w:type="spellStart"/>
      <w:r w:rsidRPr="00C24E68">
        <w:rPr>
          <w:rFonts w:ascii="Consolas" w:hAnsi="Consolas" w:cs="Consolas"/>
          <w:color w:val="7F007F"/>
          <w:sz w:val="18"/>
          <w:szCs w:val="18"/>
        </w:rPr>
        <w:t>default</w:t>
      </w:r>
      <w:r w:rsidRPr="00C24E68">
        <w:rPr>
          <w:rFonts w:ascii="Consolas" w:hAnsi="Consolas" w:cs="Consolas"/>
          <w:color w:val="008080"/>
          <w:sz w:val="18"/>
          <w:szCs w:val="18"/>
        </w:rPr>
        <w:t>_</w:t>
      </w:r>
      <w:r w:rsidRPr="00C24E68">
        <w:rPr>
          <w:rFonts w:ascii="Consolas" w:hAnsi="Consolas" w:cs="Consolas"/>
          <w:color w:val="7F007F"/>
          <w:sz w:val="18"/>
          <w:szCs w:val="18"/>
        </w:rPr>
        <w:t>value</w:t>
      </w:r>
      <w:proofErr w:type="spellEnd"/>
      <w:r w:rsidRPr="00C24E68">
        <w:rPr>
          <w:rFonts w:ascii="Consolas" w:hAnsi="Consolas" w:cs="Consolas"/>
          <w:color w:val="008080"/>
          <w:sz w:val="18"/>
          <w:szCs w:val="18"/>
        </w:rPr>
        <w:t>=</w:t>
      </w:r>
      <w:r w:rsidRPr="00C24E68">
        <w:rPr>
          <w:rFonts w:ascii="Consolas" w:hAnsi="Consolas" w:cs="Consolas"/>
          <w:i/>
          <w:iCs/>
          <w:color w:val="008080"/>
          <w:sz w:val="18"/>
          <w:szCs w:val="18"/>
        </w:rPr>
        <w:t>"</w:t>
      </w:r>
      <w:r w:rsidRPr="00C24E68">
        <w:rPr>
          <w:rFonts w:ascii="Consolas" w:hAnsi="Consolas" w:cs="Consolas"/>
          <w:i/>
          <w:iCs/>
          <w:color w:val="2A00FF"/>
          <w:sz w:val="18"/>
          <w:szCs w:val="18"/>
        </w:rPr>
        <w:t>select</w:t>
      </w:r>
      <w:r w:rsidRPr="00C24E68">
        <w:rPr>
          <w:rFonts w:ascii="Consolas" w:hAnsi="Consolas" w:cs="Consolas"/>
          <w:i/>
          <w:iCs/>
          <w:color w:val="008080"/>
          <w:sz w:val="18"/>
          <w:szCs w:val="18"/>
        </w:rPr>
        <w:t>"</w:t>
      </w:r>
      <w:r w:rsidRPr="00C24E68">
        <w:rPr>
          <w:rFonts w:ascii="Consolas" w:hAnsi="Consolas" w:cs="Consolas"/>
          <w:color w:val="008080"/>
          <w:sz w:val="18"/>
          <w:szCs w:val="18"/>
        </w:rPr>
        <w:t>/&gt;</w:t>
      </w:r>
    </w:p>
    <w:p w:rsidR="0089091D" w:rsidRPr="00C24E68" w:rsidRDefault="0089091D" w:rsidP="00D91319">
      <w:pPr>
        <w:pStyle w:val="ListParagraph"/>
        <w:numPr>
          <w:ilvl w:val="0"/>
          <w:numId w:val="11"/>
        </w:numPr>
        <w:shd w:val="clear" w:color="auto" w:fill="DBE5F1" w:themeFill="accent1" w:themeFillTint="33"/>
        <w:autoSpaceDE w:val="0"/>
        <w:autoSpaceDN w:val="0"/>
        <w:adjustRightInd w:val="0"/>
        <w:spacing w:before="40" w:after="40" w:line="220" w:lineRule="atLeast"/>
        <w:ind w:left="993"/>
        <w:rPr>
          <w:rFonts w:ascii="Consolas" w:hAnsi="Consolas" w:cs="Consolas"/>
          <w:color w:val="008080"/>
          <w:sz w:val="18"/>
          <w:szCs w:val="18"/>
        </w:rPr>
      </w:pPr>
    </w:p>
    <w:p w:rsidR="0089091D" w:rsidRPr="00C24E68" w:rsidRDefault="0089091D" w:rsidP="00D91319">
      <w:pPr>
        <w:pStyle w:val="ListParagraph"/>
        <w:numPr>
          <w:ilvl w:val="0"/>
          <w:numId w:val="11"/>
        </w:numPr>
        <w:shd w:val="clear" w:color="auto" w:fill="DBE5F1" w:themeFill="accent1" w:themeFillTint="33"/>
        <w:autoSpaceDE w:val="0"/>
        <w:autoSpaceDN w:val="0"/>
        <w:adjustRightInd w:val="0"/>
        <w:spacing w:before="40" w:after="40" w:line="220" w:lineRule="atLeast"/>
        <w:ind w:left="993"/>
        <w:rPr>
          <w:rFonts w:ascii="Consolas" w:hAnsi="Consolas" w:cs="Consolas"/>
          <w:color w:val="008080"/>
          <w:sz w:val="18"/>
          <w:szCs w:val="18"/>
        </w:rPr>
      </w:pPr>
      <w:r w:rsidRPr="00C24E68">
        <w:rPr>
          <w:rFonts w:ascii="Consolas" w:hAnsi="Consolas" w:cs="Consolas"/>
          <w:color w:val="008080"/>
          <w:sz w:val="18"/>
          <w:szCs w:val="18"/>
        </w:rPr>
        <w:t xml:space="preserve">   &lt;Content </w:t>
      </w:r>
      <w:r w:rsidRPr="00C24E68">
        <w:rPr>
          <w:rFonts w:ascii="Consolas" w:hAnsi="Consolas" w:cs="Consolas"/>
          <w:color w:val="7F007F"/>
          <w:sz w:val="18"/>
          <w:szCs w:val="18"/>
        </w:rPr>
        <w:t>type</w:t>
      </w:r>
      <w:r w:rsidRPr="00C24E68">
        <w:rPr>
          <w:rFonts w:ascii="Consolas" w:hAnsi="Consolas" w:cs="Consolas"/>
          <w:color w:val="008080"/>
          <w:sz w:val="18"/>
          <w:szCs w:val="18"/>
        </w:rPr>
        <w:t>=</w:t>
      </w:r>
      <w:r w:rsidRPr="00C24E68">
        <w:rPr>
          <w:rFonts w:ascii="Consolas" w:hAnsi="Consolas" w:cs="Consolas"/>
          <w:i/>
          <w:iCs/>
          <w:color w:val="008080"/>
          <w:sz w:val="18"/>
          <w:szCs w:val="18"/>
        </w:rPr>
        <w:t>"</w:t>
      </w:r>
      <w:r w:rsidRPr="00C24E68">
        <w:rPr>
          <w:rFonts w:ascii="Consolas" w:hAnsi="Consolas" w:cs="Consolas"/>
          <w:i/>
          <w:iCs/>
          <w:color w:val="2A00FF"/>
          <w:sz w:val="18"/>
          <w:szCs w:val="18"/>
        </w:rPr>
        <w:t>html</w:t>
      </w:r>
      <w:r w:rsidRPr="00C24E68">
        <w:rPr>
          <w:rFonts w:ascii="Consolas" w:hAnsi="Consolas" w:cs="Consolas"/>
          <w:i/>
          <w:iCs/>
          <w:color w:val="008080"/>
          <w:sz w:val="18"/>
          <w:szCs w:val="18"/>
        </w:rPr>
        <w:t>"</w:t>
      </w:r>
      <w:r w:rsidRPr="00C24E68">
        <w:rPr>
          <w:rFonts w:ascii="Consolas" w:hAnsi="Consolas" w:cs="Consolas"/>
          <w:color w:val="008080"/>
          <w:sz w:val="18"/>
          <w:szCs w:val="18"/>
        </w:rPr>
        <w:t xml:space="preserve"> </w:t>
      </w:r>
      <w:r w:rsidRPr="00C24E68">
        <w:rPr>
          <w:rFonts w:ascii="Consolas" w:hAnsi="Consolas" w:cs="Consolas"/>
          <w:color w:val="7F007F"/>
          <w:sz w:val="18"/>
          <w:szCs w:val="18"/>
        </w:rPr>
        <w:t>view</w:t>
      </w:r>
      <w:r w:rsidRPr="00C24E68">
        <w:rPr>
          <w:rFonts w:ascii="Consolas" w:hAnsi="Consolas" w:cs="Consolas"/>
          <w:color w:val="008080"/>
          <w:sz w:val="18"/>
          <w:szCs w:val="18"/>
        </w:rPr>
        <w:t>=</w:t>
      </w:r>
      <w:r w:rsidRPr="00C24E68">
        <w:rPr>
          <w:rFonts w:ascii="Consolas" w:hAnsi="Consolas" w:cs="Consolas"/>
          <w:i/>
          <w:iCs/>
          <w:color w:val="008080"/>
          <w:sz w:val="18"/>
          <w:szCs w:val="18"/>
        </w:rPr>
        <w:t>"</w:t>
      </w:r>
      <w:r w:rsidRPr="00C24E68">
        <w:rPr>
          <w:rFonts w:ascii="Consolas" w:hAnsi="Consolas" w:cs="Consolas"/>
          <w:i/>
          <w:iCs/>
          <w:color w:val="2A00FF"/>
          <w:sz w:val="18"/>
          <w:szCs w:val="18"/>
        </w:rPr>
        <w:t>default, authoring, consumption, mobile, preview</w:t>
      </w:r>
      <w:r w:rsidRPr="00C24E68">
        <w:rPr>
          <w:rFonts w:ascii="Consolas" w:hAnsi="Consolas" w:cs="Consolas"/>
          <w:i/>
          <w:iCs/>
          <w:color w:val="008080"/>
          <w:sz w:val="18"/>
          <w:szCs w:val="18"/>
        </w:rPr>
        <w:t>"</w:t>
      </w:r>
      <w:r w:rsidRPr="00C24E68">
        <w:rPr>
          <w:rFonts w:ascii="Consolas" w:hAnsi="Consolas" w:cs="Consolas"/>
          <w:color w:val="008080"/>
          <w:sz w:val="18"/>
          <w:szCs w:val="18"/>
        </w:rPr>
        <w:t>&gt;</w:t>
      </w:r>
    </w:p>
    <w:p w:rsidR="0089091D" w:rsidRPr="00C24E68" w:rsidRDefault="0089091D" w:rsidP="00D91319">
      <w:pPr>
        <w:pStyle w:val="ListParagraph"/>
        <w:numPr>
          <w:ilvl w:val="0"/>
          <w:numId w:val="11"/>
        </w:numPr>
        <w:shd w:val="clear" w:color="auto" w:fill="DBE5F1" w:themeFill="accent1" w:themeFillTint="33"/>
        <w:autoSpaceDE w:val="0"/>
        <w:autoSpaceDN w:val="0"/>
        <w:adjustRightInd w:val="0"/>
        <w:spacing w:before="40" w:after="40" w:line="220" w:lineRule="atLeast"/>
        <w:ind w:left="993"/>
        <w:rPr>
          <w:rFonts w:ascii="Consolas" w:hAnsi="Consolas" w:cs="Consolas"/>
          <w:color w:val="008080"/>
          <w:sz w:val="18"/>
          <w:szCs w:val="18"/>
        </w:rPr>
      </w:pPr>
      <w:r w:rsidRPr="00C24E68">
        <w:rPr>
          <w:rFonts w:ascii="Consolas" w:hAnsi="Consolas" w:cs="Consolas"/>
          <w:color w:val="008080"/>
          <w:sz w:val="18"/>
          <w:szCs w:val="18"/>
        </w:rPr>
        <w:t xml:space="preserve">        &lt;![CDATA[</w:t>
      </w:r>
    </w:p>
    <w:p w:rsidR="0089091D" w:rsidRPr="00C24E68" w:rsidRDefault="0089091D" w:rsidP="00D91319">
      <w:pPr>
        <w:pStyle w:val="ListParagraph"/>
        <w:numPr>
          <w:ilvl w:val="0"/>
          <w:numId w:val="11"/>
        </w:numPr>
        <w:shd w:val="clear" w:color="auto" w:fill="DBE5F1" w:themeFill="accent1" w:themeFillTint="33"/>
        <w:autoSpaceDE w:val="0"/>
        <w:autoSpaceDN w:val="0"/>
        <w:adjustRightInd w:val="0"/>
        <w:spacing w:before="40" w:after="40" w:line="220" w:lineRule="atLeast"/>
        <w:ind w:left="993"/>
        <w:rPr>
          <w:rFonts w:ascii="Consolas" w:hAnsi="Consolas" w:cs="Consolas"/>
          <w:color w:val="008080"/>
          <w:sz w:val="18"/>
          <w:szCs w:val="18"/>
        </w:rPr>
      </w:pPr>
    </w:p>
    <w:p w:rsidR="0089091D" w:rsidRPr="00C24E68" w:rsidRDefault="0089091D" w:rsidP="00D91319">
      <w:pPr>
        <w:pStyle w:val="ListParagraph"/>
        <w:numPr>
          <w:ilvl w:val="0"/>
          <w:numId w:val="11"/>
        </w:numPr>
        <w:shd w:val="clear" w:color="auto" w:fill="DBE5F1" w:themeFill="accent1" w:themeFillTint="33"/>
        <w:autoSpaceDE w:val="0"/>
        <w:autoSpaceDN w:val="0"/>
        <w:adjustRightInd w:val="0"/>
        <w:spacing w:before="40" w:after="40" w:line="220" w:lineRule="atLeast"/>
        <w:ind w:left="993"/>
        <w:rPr>
          <w:rFonts w:ascii="Consolas" w:hAnsi="Consolas" w:cs="Consolas"/>
          <w:sz w:val="18"/>
          <w:szCs w:val="18"/>
        </w:rPr>
      </w:pPr>
      <w:r w:rsidRPr="00C24E68">
        <w:rPr>
          <w:rFonts w:ascii="Consolas" w:hAnsi="Consolas" w:cs="Consolas"/>
          <w:sz w:val="18"/>
          <w:szCs w:val="18"/>
        </w:rPr>
        <w:t xml:space="preserve">        &lt;!DOCTYPE HTML&gt;</w:t>
      </w:r>
    </w:p>
    <w:p w:rsidR="00956DC9" w:rsidRPr="00956DC9" w:rsidRDefault="0089091D" w:rsidP="00956DC9">
      <w:pPr>
        <w:pStyle w:val="ListParagraph"/>
        <w:numPr>
          <w:ilvl w:val="0"/>
          <w:numId w:val="11"/>
        </w:numPr>
        <w:shd w:val="clear" w:color="auto" w:fill="DBE5F1" w:themeFill="accent1" w:themeFillTint="33"/>
        <w:autoSpaceDE w:val="0"/>
        <w:autoSpaceDN w:val="0"/>
        <w:adjustRightInd w:val="0"/>
        <w:spacing w:before="40" w:after="40" w:line="220" w:lineRule="atLeast"/>
        <w:rPr>
          <w:rFonts w:ascii="Consolas" w:hAnsi="Consolas" w:cs="Consolas"/>
          <w:sz w:val="18"/>
          <w:szCs w:val="18"/>
        </w:rPr>
      </w:pPr>
      <w:r w:rsidRPr="00C24E68">
        <w:rPr>
          <w:rFonts w:ascii="Consolas" w:hAnsi="Consolas" w:cs="Consolas"/>
          <w:sz w:val="18"/>
          <w:szCs w:val="18"/>
        </w:rPr>
        <w:tab/>
      </w:r>
      <w:r w:rsidRPr="00C24E68">
        <w:rPr>
          <w:rFonts w:ascii="Consolas" w:hAnsi="Consolas" w:cs="Consolas"/>
          <w:sz w:val="18"/>
          <w:szCs w:val="18"/>
        </w:rPr>
        <w:tab/>
      </w:r>
      <w:r w:rsidR="00956DC9" w:rsidRPr="00956DC9">
        <w:rPr>
          <w:rFonts w:ascii="Consolas" w:hAnsi="Consolas" w:cs="Consolas"/>
          <w:sz w:val="18"/>
          <w:szCs w:val="18"/>
        </w:rPr>
        <w:tab/>
      </w:r>
      <w:r w:rsidR="00956DC9" w:rsidRPr="00956DC9">
        <w:rPr>
          <w:rFonts w:ascii="Consolas" w:hAnsi="Consolas" w:cs="Consolas"/>
          <w:sz w:val="18"/>
          <w:szCs w:val="18"/>
        </w:rPr>
        <w:tab/>
        <w:t>&lt;html&gt;</w:t>
      </w:r>
    </w:p>
    <w:p w:rsidR="00956DC9" w:rsidRPr="00956DC9" w:rsidRDefault="00956DC9" w:rsidP="00956DC9">
      <w:pPr>
        <w:pStyle w:val="ListParagraph"/>
        <w:numPr>
          <w:ilvl w:val="0"/>
          <w:numId w:val="11"/>
        </w:numPr>
        <w:shd w:val="clear" w:color="auto" w:fill="DBE5F1" w:themeFill="accent1" w:themeFillTint="33"/>
        <w:autoSpaceDE w:val="0"/>
        <w:autoSpaceDN w:val="0"/>
        <w:adjustRightInd w:val="0"/>
        <w:spacing w:before="40" w:after="40" w:line="220" w:lineRule="atLeast"/>
        <w:rPr>
          <w:rFonts w:ascii="Consolas" w:hAnsi="Consolas" w:cs="Consolas"/>
          <w:sz w:val="18"/>
          <w:szCs w:val="18"/>
        </w:rPr>
      </w:pP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t>&lt;head&gt;</w:t>
      </w:r>
    </w:p>
    <w:p w:rsidR="00956DC9" w:rsidRPr="00956DC9" w:rsidRDefault="00956DC9" w:rsidP="00956DC9">
      <w:pPr>
        <w:pStyle w:val="ListParagraph"/>
        <w:numPr>
          <w:ilvl w:val="0"/>
          <w:numId w:val="11"/>
        </w:numPr>
        <w:shd w:val="clear" w:color="auto" w:fill="DBE5F1" w:themeFill="accent1" w:themeFillTint="33"/>
        <w:autoSpaceDE w:val="0"/>
        <w:autoSpaceDN w:val="0"/>
        <w:adjustRightInd w:val="0"/>
        <w:spacing w:before="40" w:after="40" w:line="220" w:lineRule="atLeast"/>
        <w:rPr>
          <w:rFonts w:ascii="Consolas" w:hAnsi="Consolas" w:cs="Consolas"/>
          <w:sz w:val="18"/>
          <w:szCs w:val="18"/>
        </w:rPr>
      </w:pP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t>&lt;script src="https://sapui5.netweaver.ondemand.com/resources/sap-ui-core.js"</w:t>
      </w:r>
    </w:p>
    <w:p w:rsidR="00956DC9" w:rsidRPr="00956DC9" w:rsidRDefault="00956DC9" w:rsidP="00956DC9">
      <w:pPr>
        <w:pStyle w:val="ListParagraph"/>
        <w:numPr>
          <w:ilvl w:val="0"/>
          <w:numId w:val="11"/>
        </w:numPr>
        <w:shd w:val="clear" w:color="auto" w:fill="DBE5F1" w:themeFill="accent1" w:themeFillTint="33"/>
        <w:autoSpaceDE w:val="0"/>
        <w:autoSpaceDN w:val="0"/>
        <w:adjustRightInd w:val="0"/>
        <w:spacing w:before="40" w:after="40" w:line="220" w:lineRule="atLeast"/>
        <w:rPr>
          <w:rFonts w:ascii="Consolas" w:hAnsi="Consolas" w:cs="Consolas"/>
          <w:sz w:val="18"/>
          <w:szCs w:val="18"/>
        </w:rPr>
      </w:pP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t>type="text/</w:t>
      </w:r>
      <w:proofErr w:type="spellStart"/>
      <w:r w:rsidRPr="00956DC9">
        <w:rPr>
          <w:rFonts w:ascii="Consolas" w:hAnsi="Consolas" w:cs="Consolas"/>
          <w:sz w:val="18"/>
          <w:szCs w:val="18"/>
        </w:rPr>
        <w:t>javascript</w:t>
      </w:r>
      <w:proofErr w:type="spellEnd"/>
      <w:r w:rsidRPr="00956DC9">
        <w:rPr>
          <w:rFonts w:ascii="Consolas" w:hAnsi="Consolas" w:cs="Consolas"/>
          <w:sz w:val="18"/>
          <w:szCs w:val="18"/>
        </w:rPr>
        <w:t>"</w:t>
      </w:r>
    </w:p>
    <w:p w:rsidR="00956DC9" w:rsidRPr="00956DC9" w:rsidRDefault="00956DC9" w:rsidP="00956DC9">
      <w:pPr>
        <w:pStyle w:val="ListParagraph"/>
        <w:numPr>
          <w:ilvl w:val="0"/>
          <w:numId w:val="11"/>
        </w:numPr>
        <w:shd w:val="clear" w:color="auto" w:fill="DBE5F1" w:themeFill="accent1" w:themeFillTint="33"/>
        <w:autoSpaceDE w:val="0"/>
        <w:autoSpaceDN w:val="0"/>
        <w:adjustRightInd w:val="0"/>
        <w:spacing w:before="40" w:after="40" w:line="220" w:lineRule="atLeast"/>
        <w:rPr>
          <w:rFonts w:ascii="Consolas" w:hAnsi="Consolas" w:cs="Consolas"/>
          <w:sz w:val="18"/>
          <w:szCs w:val="18"/>
        </w:rPr>
      </w:pP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t>id="sap-</w:t>
      </w:r>
      <w:proofErr w:type="spellStart"/>
      <w:r w:rsidRPr="00956DC9">
        <w:rPr>
          <w:rFonts w:ascii="Consolas" w:hAnsi="Consolas" w:cs="Consolas"/>
          <w:sz w:val="18"/>
          <w:szCs w:val="18"/>
        </w:rPr>
        <w:t>ui</w:t>
      </w:r>
      <w:proofErr w:type="spellEnd"/>
      <w:r w:rsidRPr="00956DC9">
        <w:rPr>
          <w:rFonts w:ascii="Consolas" w:hAnsi="Consolas" w:cs="Consolas"/>
          <w:sz w:val="18"/>
          <w:szCs w:val="18"/>
        </w:rPr>
        <w:t>-bootstrap"</w:t>
      </w:r>
    </w:p>
    <w:p w:rsidR="00956DC9" w:rsidRPr="00956DC9" w:rsidRDefault="00956DC9" w:rsidP="00956DC9">
      <w:pPr>
        <w:pStyle w:val="ListParagraph"/>
        <w:numPr>
          <w:ilvl w:val="0"/>
          <w:numId w:val="11"/>
        </w:numPr>
        <w:shd w:val="clear" w:color="auto" w:fill="DBE5F1" w:themeFill="accent1" w:themeFillTint="33"/>
        <w:autoSpaceDE w:val="0"/>
        <w:autoSpaceDN w:val="0"/>
        <w:adjustRightInd w:val="0"/>
        <w:spacing w:before="40" w:after="40" w:line="220" w:lineRule="atLeast"/>
        <w:rPr>
          <w:rFonts w:ascii="Consolas" w:hAnsi="Consolas" w:cs="Consolas"/>
          <w:sz w:val="18"/>
          <w:szCs w:val="18"/>
        </w:rPr>
      </w:pP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t>data-sap-</w:t>
      </w:r>
      <w:proofErr w:type="spellStart"/>
      <w:r w:rsidRPr="00956DC9">
        <w:rPr>
          <w:rFonts w:ascii="Consolas" w:hAnsi="Consolas" w:cs="Consolas"/>
          <w:sz w:val="18"/>
          <w:szCs w:val="18"/>
        </w:rPr>
        <w:t>ui</w:t>
      </w:r>
      <w:proofErr w:type="spellEnd"/>
      <w:r w:rsidRPr="00956DC9">
        <w:rPr>
          <w:rFonts w:ascii="Consolas" w:hAnsi="Consolas" w:cs="Consolas"/>
          <w:sz w:val="18"/>
          <w:szCs w:val="18"/>
        </w:rPr>
        <w:t>-libs="</w:t>
      </w:r>
      <w:proofErr w:type="spellStart"/>
      <w:r w:rsidRPr="00956DC9">
        <w:rPr>
          <w:rFonts w:ascii="Consolas" w:hAnsi="Consolas" w:cs="Consolas"/>
          <w:sz w:val="18"/>
          <w:szCs w:val="18"/>
        </w:rPr>
        <w:t>sap.m,sap.ui.commons</w:t>
      </w:r>
      <w:proofErr w:type="spellEnd"/>
      <w:r w:rsidRPr="00956DC9">
        <w:rPr>
          <w:rFonts w:ascii="Consolas" w:hAnsi="Consolas" w:cs="Consolas"/>
          <w:sz w:val="18"/>
          <w:szCs w:val="18"/>
        </w:rPr>
        <w:t>"</w:t>
      </w:r>
    </w:p>
    <w:p w:rsidR="00956DC9" w:rsidRPr="00956DC9" w:rsidRDefault="00956DC9" w:rsidP="00956DC9">
      <w:pPr>
        <w:pStyle w:val="ListParagraph"/>
        <w:numPr>
          <w:ilvl w:val="0"/>
          <w:numId w:val="11"/>
        </w:numPr>
        <w:shd w:val="clear" w:color="auto" w:fill="DBE5F1" w:themeFill="accent1" w:themeFillTint="33"/>
        <w:autoSpaceDE w:val="0"/>
        <w:autoSpaceDN w:val="0"/>
        <w:adjustRightInd w:val="0"/>
        <w:spacing w:before="40" w:after="40" w:line="220" w:lineRule="atLeast"/>
        <w:rPr>
          <w:rFonts w:ascii="Consolas" w:hAnsi="Consolas" w:cs="Consolas"/>
          <w:sz w:val="18"/>
          <w:szCs w:val="18"/>
        </w:rPr>
      </w:pP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t>&gt;</w:t>
      </w:r>
    </w:p>
    <w:p w:rsidR="00956DC9" w:rsidRPr="00956DC9" w:rsidRDefault="00956DC9" w:rsidP="00956DC9">
      <w:pPr>
        <w:pStyle w:val="ListParagraph"/>
        <w:numPr>
          <w:ilvl w:val="0"/>
          <w:numId w:val="11"/>
        </w:numPr>
        <w:shd w:val="clear" w:color="auto" w:fill="DBE5F1" w:themeFill="accent1" w:themeFillTint="33"/>
        <w:autoSpaceDE w:val="0"/>
        <w:autoSpaceDN w:val="0"/>
        <w:adjustRightInd w:val="0"/>
        <w:spacing w:before="40" w:after="40" w:line="220" w:lineRule="atLeast"/>
        <w:rPr>
          <w:rFonts w:ascii="Consolas" w:hAnsi="Consolas" w:cs="Consolas"/>
          <w:sz w:val="18"/>
          <w:szCs w:val="18"/>
        </w:rPr>
      </w:pP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t>&lt;/script&gt;</w:t>
      </w:r>
    </w:p>
    <w:p w:rsidR="00956DC9" w:rsidRPr="00956DC9" w:rsidRDefault="00956DC9" w:rsidP="00956DC9">
      <w:pPr>
        <w:pStyle w:val="ListParagraph"/>
        <w:numPr>
          <w:ilvl w:val="0"/>
          <w:numId w:val="11"/>
        </w:numPr>
        <w:shd w:val="clear" w:color="auto" w:fill="DBE5F1" w:themeFill="accent1" w:themeFillTint="33"/>
        <w:autoSpaceDE w:val="0"/>
        <w:autoSpaceDN w:val="0"/>
        <w:adjustRightInd w:val="0"/>
        <w:spacing w:before="40" w:after="40" w:line="220" w:lineRule="atLeast"/>
        <w:rPr>
          <w:rFonts w:ascii="Consolas" w:hAnsi="Consolas" w:cs="Consolas"/>
          <w:sz w:val="18"/>
          <w:szCs w:val="18"/>
        </w:rPr>
      </w:pPr>
      <w:r w:rsidRPr="00956DC9">
        <w:rPr>
          <w:rFonts w:ascii="Consolas" w:hAnsi="Consolas" w:cs="Consolas"/>
          <w:sz w:val="18"/>
          <w:szCs w:val="18"/>
        </w:rPr>
        <w:t xml:space="preserve"> </w:t>
      </w:r>
    </w:p>
    <w:p w:rsidR="00956DC9" w:rsidRPr="00956DC9" w:rsidRDefault="00956DC9" w:rsidP="00956DC9">
      <w:pPr>
        <w:pStyle w:val="ListParagraph"/>
        <w:numPr>
          <w:ilvl w:val="0"/>
          <w:numId w:val="11"/>
        </w:numPr>
        <w:shd w:val="clear" w:color="auto" w:fill="DBE5F1" w:themeFill="accent1" w:themeFillTint="33"/>
        <w:autoSpaceDE w:val="0"/>
        <w:autoSpaceDN w:val="0"/>
        <w:adjustRightInd w:val="0"/>
        <w:spacing w:before="40" w:after="40" w:line="220" w:lineRule="atLeast"/>
        <w:rPr>
          <w:rFonts w:ascii="Consolas" w:hAnsi="Consolas" w:cs="Consolas"/>
          <w:sz w:val="18"/>
          <w:szCs w:val="18"/>
        </w:rPr>
      </w:pP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t xml:space="preserve"> &lt;link type="text/</w:t>
      </w:r>
      <w:proofErr w:type="spellStart"/>
      <w:r w:rsidRPr="00956DC9">
        <w:rPr>
          <w:rFonts w:ascii="Consolas" w:hAnsi="Consolas" w:cs="Consolas"/>
          <w:sz w:val="18"/>
          <w:szCs w:val="18"/>
        </w:rPr>
        <w:t>css</w:t>
      </w:r>
      <w:proofErr w:type="spellEnd"/>
      <w:r w:rsidRPr="00956DC9">
        <w:rPr>
          <w:rFonts w:ascii="Consolas" w:hAnsi="Consolas" w:cs="Consolas"/>
          <w:sz w:val="18"/>
          <w:szCs w:val="18"/>
        </w:rPr>
        <w:t xml:space="preserve">" </w:t>
      </w:r>
      <w:proofErr w:type="spellStart"/>
      <w:r w:rsidRPr="00956DC9">
        <w:rPr>
          <w:rFonts w:ascii="Consolas" w:hAnsi="Consolas" w:cs="Consolas"/>
          <w:sz w:val="18"/>
          <w:szCs w:val="18"/>
        </w:rPr>
        <w:t>rel</w:t>
      </w:r>
      <w:proofErr w:type="spellEnd"/>
      <w:r w:rsidRPr="00956DC9">
        <w:rPr>
          <w:rFonts w:ascii="Consolas" w:hAnsi="Consolas" w:cs="Consolas"/>
          <w:sz w:val="18"/>
          <w:szCs w:val="18"/>
        </w:rPr>
        <w:t>="</w:t>
      </w:r>
      <w:proofErr w:type="spellStart"/>
      <w:r w:rsidRPr="00956DC9">
        <w:rPr>
          <w:rFonts w:ascii="Consolas" w:hAnsi="Consolas" w:cs="Consolas"/>
          <w:sz w:val="18"/>
          <w:szCs w:val="18"/>
        </w:rPr>
        <w:t>stylesheet</w:t>
      </w:r>
      <w:proofErr w:type="spellEnd"/>
      <w:r w:rsidRPr="00956DC9">
        <w:rPr>
          <w:rFonts w:ascii="Consolas" w:hAnsi="Consolas" w:cs="Consolas"/>
          <w:sz w:val="18"/>
          <w:szCs w:val="18"/>
        </w:rPr>
        <w:t xml:space="preserve">" </w:t>
      </w:r>
      <w:proofErr w:type="spellStart"/>
      <w:r w:rsidRPr="00956DC9">
        <w:rPr>
          <w:rFonts w:ascii="Consolas" w:hAnsi="Consolas" w:cs="Consolas"/>
          <w:sz w:val="18"/>
          <w:szCs w:val="18"/>
        </w:rPr>
        <w:t>href</w:t>
      </w:r>
      <w:proofErr w:type="spellEnd"/>
      <w:r w:rsidRPr="00956DC9">
        <w:rPr>
          <w:rFonts w:ascii="Consolas" w:hAnsi="Consolas" w:cs="Consolas"/>
          <w:sz w:val="18"/>
          <w:szCs w:val="18"/>
        </w:rPr>
        <w:t>="</w:t>
      </w:r>
      <w:proofErr w:type="spellStart"/>
      <w:r w:rsidRPr="00956DC9">
        <w:rPr>
          <w:rFonts w:ascii="Consolas" w:hAnsi="Consolas" w:cs="Consolas"/>
          <w:sz w:val="18"/>
          <w:szCs w:val="18"/>
        </w:rPr>
        <w:t>css</w:t>
      </w:r>
      <w:proofErr w:type="spellEnd"/>
      <w:r w:rsidRPr="00956DC9">
        <w:rPr>
          <w:rFonts w:ascii="Consolas" w:hAnsi="Consolas" w:cs="Consolas"/>
          <w:sz w:val="18"/>
          <w:szCs w:val="18"/>
        </w:rPr>
        <w:t xml:space="preserve">/form.css"/&gt;             </w:t>
      </w:r>
      <w:r w:rsidRPr="00956DC9">
        <w:rPr>
          <w:rFonts w:ascii="Consolas" w:hAnsi="Consolas" w:cs="Consolas"/>
          <w:sz w:val="18"/>
          <w:szCs w:val="18"/>
        </w:rPr>
        <w:tab/>
      </w:r>
    </w:p>
    <w:p w:rsidR="00956DC9" w:rsidRPr="00956DC9" w:rsidRDefault="00956DC9" w:rsidP="00956DC9">
      <w:pPr>
        <w:pStyle w:val="ListParagraph"/>
        <w:numPr>
          <w:ilvl w:val="0"/>
          <w:numId w:val="11"/>
        </w:numPr>
        <w:shd w:val="clear" w:color="auto" w:fill="DBE5F1" w:themeFill="accent1" w:themeFillTint="33"/>
        <w:autoSpaceDE w:val="0"/>
        <w:autoSpaceDN w:val="0"/>
        <w:adjustRightInd w:val="0"/>
        <w:spacing w:before="40" w:after="40" w:line="220" w:lineRule="atLeast"/>
        <w:rPr>
          <w:rFonts w:ascii="Consolas" w:hAnsi="Consolas" w:cs="Consolas"/>
          <w:sz w:val="18"/>
          <w:szCs w:val="18"/>
        </w:rPr>
      </w:pPr>
      <w:r w:rsidRPr="00956DC9">
        <w:rPr>
          <w:rFonts w:ascii="Consolas" w:hAnsi="Consolas" w:cs="Consolas"/>
          <w:sz w:val="18"/>
          <w:szCs w:val="18"/>
        </w:rPr>
        <w:t xml:space="preserve">            </w:t>
      </w:r>
      <w:r w:rsidRPr="00956DC9">
        <w:rPr>
          <w:rFonts w:ascii="Consolas" w:hAnsi="Consolas" w:cs="Consolas"/>
          <w:sz w:val="18"/>
          <w:szCs w:val="18"/>
        </w:rPr>
        <w:tab/>
        <w:t xml:space="preserve"> &lt;script type="text/</w:t>
      </w:r>
      <w:proofErr w:type="spellStart"/>
      <w:r w:rsidRPr="00956DC9">
        <w:rPr>
          <w:rFonts w:ascii="Consolas" w:hAnsi="Consolas" w:cs="Consolas"/>
          <w:sz w:val="18"/>
          <w:szCs w:val="18"/>
        </w:rPr>
        <w:t>javascript</w:t>
      </w:r>
      <w:proofErr w:type="spellEnd"/>
      <w:r w:rsidRPr="00956DC9">
        <w:rPr>
          <w:rFonts w:ascii="Consolas" w:hAnsi="Consolas" w:cs="Consolas"/>
          <w:sz w:val="18"/>
          <w:szCs w:val="18"/>
        </w:rPr>
        <w:t xml:space="preserve">" </w:t>
      </w:r>
      <w:proofErr w:type="spellStart"/>
      <w:r w:rsidRPr="00956DC9">
        <w:rPr>
          <w:rFonts w:ascii="Consolas" w:hAnsi="Consolas" w:cs="Consolas"/>
          <w:sz w:val="18"/>
          <w:szCs w:val="18"/>
        </w:rPr>
        <w:t>src</w:t>
      </w:r>
      <w:proofErr w:type="spellEnd"/>
      <w:r w:rsidRPr="00956DC9">
        <w:rPr>
          <w:rFonts w:ascii="Consolas" w:hAnsi="Consolas" w:cs="Consolas"/>
          <w:sz w:val="18"/>
          <w:szCs w:val="18"/>
        </w:rPr>
        <w:t>="</w:t>
      </w:r>
      <w:proofErr w:type="spellStart"/>
      <w:r w:rsidRPr="00956DC9">
        <w:rPr>
          <w:rFonts w:ascii="Consolas" w:hAnsi="Consolas" w:cs="Consolas"/>
          <w:sz w:val="18"/>
          <w:szCs w:val="18"/>
        </w:rPr>
        <w:t>js</w:t>
      </w:r>
      <w:proofErr w:type="spellEnd"/>
      <w:r w:rsidRPr="00956DC9">
        <w:rPr>
          <w:rFonts w:ascii="Consolas" w:hAnsi="Consolas" w:cs="Consolas"/>
          <w:sz w:val="18"/>
          <w:szCs w:val="18"/>
        </w:rPr>
        <w:t>/form.js"&gt;&lt;/script&gt;</w:t>
      </w:r>
    </w:p>
    <w:p w:rsidR="00956DC9" w:rsidRPr="00956DC9" w:rsidRDefault="00956DC9" w:rsidP="00956DC9">
      <w:pPr>
        <w:pStyle w:val="ListParagraph"/>
        <w:numPr>
          <w:ilvl w:val="0"/>
          <w:numId w:val="11"/>
        </w:numPr>
        <w:shd w:val="clear" w:color="auto" w:fill="DBE5F1" w:themeFill="accent1" w:themeFillTint="33"/>
        <w:autoSpaceDE w:val="0"/>
        <w:autoSpaceDN w:val="0"/>
        <w:adjustRightInd w:val="0"/>
        <w:spacing w:before="40" w:after="40" w:line="220" w:lineRule="atLeast"/>
        <w:rPr>
          <w:rFonts w:ascii="Consolas" w:hAnsi="Consolas" w:cs="Consolas"/>
          <w:sz w:val="18"/>
          <w:szCs w:val="18"/>
        </w:rPr>
      </w:pPr>
      <w:r w:rsidRPr="00956DC9">
        <w:rPr>
          <w:rFonts w:ascii="Consolas" w:hAnsi="Consolas" w:cs="Consolas"/>
          <w:sz w:val="18"/>
          <w:szCs w:val="18"/>
        </w:rPr>
        <w:t xml:space="preserve">            </w:t>
      </w:r>
      <w:r w:rsidRPr="00956DC9">
        <w:rPr>
          <w:rFonts w:ascii="Consolas" w:hAnsi="Consolas" w:cs="Consolas"/>
          <w:sz w:val="18"/>
          <w:szCs w:val="18"/>
        </w:rPr>
        <w:tab/>
        <w:t>&lt;script type="text/</w:t>
      </w:r>
      <w:proofErr w:type="spellStart"/>
      <w:r w:rsidRPr="00956DC9">
        <w:rPr>
          <w:rFonts w:ascii="Consolas" w:hAnsi="Consolas" w:cs="Consolas"/>
          <w:sz w:val="18"/>
          <w:szCs w:val="18"/>
        </w:rPr>
        <w:t>javascript</w:t>
      </w:r>
      <w:proofErr w:type="spellEnd"/>
      <w:r w:rsidRPr="00956DC9">
        <w:rPr>
          <w:rFonts w:ascii="Consolas" w:hAnsi="Consolas" w:cs="Consolas"/>
          <w:sz w:val="18"/>
          <w:szCs w:val="18"/>
        </w:rPr>
        <w:t>"&gt;</w:t>
      </w:r>
    </w:p>
    <w:p w:rsidR="00956DC9" w:rsidRPr="00956DC9" w:rsidRDefault="00956DC9" w:rsidP="00956DC9">
      <w:pPr>
        <w:pStyle w:val="ListParagraph"/>
        <w:numPr>
          <w:ilvl w:val="0"/>
          <w:numId w:val="11"/>
        </w:numPr>
        <w:shd w:val="clear" w:color="auto" w:fill="DBE5F1" w:themeFill="accent1" w:themeFillTint="33"/>
        <w:autoSpaceDE w:val="0"/>
        <w:autoSpaceDN w:val="0"/>
        <w:adjustRightInd w:val="0"/>
        <w:spacing w:before="40" w:after="40" w:line="220" w:lineRule="atLeast"/>
        <w:rPr>
          <w:rFonts w:ascii="Consolas" w:hAnsi="Consolas" w:cs="Consolas"/>
          <w:sz w:val="18"/>
          <w:szCs w:val="18"/>
        </w:rPr>
      </w:pPr>
      <w:r w:rsidRPr="00956DC9">
        <w:rPr>
          <w:rFonts w:ascii="Consolas" w:hAnsi="Consolas" w:cs="Consolas"/>
          <w:sz w:val="18"/>
          <w:szCs w:val="18"/>
        </w:rPr>
        <w:t xml:space="preserve">            </w:t>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proofErr w:type="spellStart"/>
      <w:r w:rsidRPr="00956DC9">
        <w:rPr>
          <w:rFonts w:ascii="Consolas" w:hAnsi="Consolas" w:cs="Consolas"/>
          <w:sz w:val="18"/>
          <w:szCs w:val="18"/>
        </w:rPr>
        <w:t>gadgets.util.registerOnLoadHandler</w:t>
      </w:r>
      <w:proofErr w:type="spellEnd"/>
      <w:r w:rsidRPr="00956DC9">
        <w:rPr>
          <w:rFonts w:ascii="Consolas" w:hAnsi="Consolas" w:cs="Consolas"/>
          <w:sz w:val="18"/>
          <w:szCs w:val="18"/>
        </w:rPr>
        <w:t>(</w:t>
      </w:r>
      <w:proofErr w:type="spellStart"/>
      <w:r w:rsidRPr="00956DC9">
        <w:rPr>
          <w:rFonts w:ascii="Consolas" w:hAnsi="Consolas" w:cs="Consolas"/>
          <w:sz w:val="18"/>
          <w:szCs w:val="18"/>
        </w:rPr>
        <w:t>loadViews</w:t>
      </w:r>
      <w:proofErr w:type="spellEnd"/>
      <w:r w:rsidRPr="00956DC9">
        <w:rPr>
          <w:rFonts w:ascii="Consolas" w:hAnsi="Consolas" w:cs="Consolas"/>
          <w:sz w:val="18"/>
          <w:szCs w:val="18"/>
        </w:rPr>
        <w:t>);</w:t>
      </w:r>
    </w:p>
    <w:p w:rsidR="00956DC9" w:rsidRPr="00956DC9" w:rsidRDefault="00956DC9" w:rsidP="00956DC9">
      <w:pPr>
        <w:pStyle w:val="ListParagraph"/>
        <w:numPr>
          <w:ilvl w:val="0"/>
          <w:numId w:val="11"/>
        </w:numPr>
        <w:shd w:val="clear" w:color="auto" w:fill="DBE5F1" w:themeFill="accent1" w:themeFillTint="33"/>
        <w:autoSpaceDE w:val="0"/>
        <w:autoSpaceDN w:val="0"/>
        <w:adjustRightInd w:val="0"/>
        <w:spacing w:before="40" w:after="40" w:line="220" w:lineRule="atLeast"/>
        <w:rPr>
          <w:rFonts w:ascii="Consolas" w:hAnsi="Consolas" w:cs="Consolas"/>
          <w:sz w:val="18"/>
          <w:szCs w:val="18"/>
        </w:rPr>
      </w:pPr>
      <w:r w:rsidRPr="00956DC9">
        <w:rPr>
          <w:rFonts w:ascii="Consolas" w:hAnsi="Consolas" w:cs="Consolas"/>
          <w:sz w:val="18"/>
          <w:szCs w:val="18"/>
        </w:rPr>
        <w:t xml:space="preserve">            </w:t>
      </w:r>
      <w:r w:rsidRPr="00956DC9">
        <w:rPr>
          <w:rFonts w:ascii="Consolas" w:hAnsi="Consolas" w:cs="Consolas"/>
          <w:sz w:val="18"/>
          <w:szCs w:val="18"/>
        </w:rPr>
        <w:tab/>
        <w:t xml:space="preserve">&lt;/script&gt;          </w:t>
      </w:r>
      <w:r w:rsidRPr="00956DC9">
        <w:rPr>
          <w:rFonts w:ascii="Consolas" w:hAnsi="Consolas" w:cs="Consolas"/>
          <w:sz w:val="18"/>
          <w:szCs w:val="18"/>
        </w:rPr>
        <w:tab/>
      </w:r>
    </w:p>
    <w:p w:rsidR="00956DC9" w:rsidRPr="00956DC9" w:rsidRDefault="00956DC9" w:rsidP="00956DC9">
      <w:pPr>
        <w:pStyle w:val="ListParagraph"/>
        <w:numPr>
          <w:ilvl w:val="0"/>
          <w:numId w:val="11"/>
        </w:numPr>
        <w:shd w:val="clear" w:color="auto" w:fill="DBE5F1" w:themeFill="accent1" w:themeFillTint="33"/>
        <w:autoSpaceDE w:val="0"/>
        <w:autoSpaceDN w:val="0"/>
        <w:adjustRightInd w:val="0"/>
        <w:spacing w:before="40" w:after="40" w:line="220" w:lineRule="atLeast"/>
        <w:rPr>
          <w:rFonts w:ascii="Consolas" w:hAnsi="Consolas" w:cs="Consolas"/>
          <w:sz w:val="18"/>
          <w:szCs w:val="18"/>
        </w:rPr>
      </w:pPr>
      <w:r w:rsidRPr="00956DC9">
        <w:rPr>
          <w:rFonts w:ascii="Consolas" w:hAnsi="Consolas" w:cs="Consolas"/>
          <w:sz w:val="18"/>
          <w:szCs w:val="18"/>
        </w:rPr>
        <w:t xml:space="preserve">            &lt;/head&gt;</w:t>
      </w:r>
    </w:p>
    <w:p w:rsidR="00956DC9" w:rsidRPr="00956DC9" w:rsidRDefault="00956DC9" w:rsidP="00956DC9">
      <w:pPr>
        <w:pStyle w:val="ListParagraph"/>
        <w:numPr>
          <w:ilvl w:val="0"/>
          <w:numId w:val="11"/>
        </w:numPr>
        <w:shd w:val="clear" w:color="auto" w:fill="DBE5F1" w:themeFill="accent1" w:themeFillTint="33"/>
        <w:autoSpaceDE w:val="0"/>
        <w:autoSpaceDN w:val="0"/>
        <w:adjustRightInd w:val="0"/>
        <w:spacing w:before="40" w:after="40" w:line="220" w:lineRule="atLeast"/>
        <w:rPr>
          <w:rFonts w:ascii="Consolas" w:hAnsi="Consolas" w:cs="Consolas"/>
          <w:sz w:val="18"/>
          <w:szCs w:val="18"/>
        </w:rPr>
      </w:pPr>
    </w:p>
    <w:p w:rsidR="00956DC9" w:rsidRPr="00956DC9" w:rsidRDefault="00956DC9" w:rsidP="00956DC9">
      <w:pPr>
        <w:pStyle w:val="ListParagraph"/>
        <w:numPr>
          <w:ilvl w:val="0"/>
          <w:numId w:val="11"/>
        </w:numPr>
        <w:shd w:val="clear" w:color="auto" w:fill="DBE5F1" w:themeFill="accent1" w:themeFillTint="33"/>
        <w:autoSpaceDE w:val="0"/>
        <w:autoSpaceDN w:val="0"/>
        <w:adjustRightInd w:val="0"/>
        <w:spacing w:before="40" w:after="40" w:line="220" w:lineRule="atLeast"/>
        <w:rPr>
          <w:rFonts w:ascii="Consolas" w:hAnsi="Consolas" w:cs="Consolas"/>
          <w:sz w:val="18"/>
          <w:szCs w:val="18"/>
        </w:rPr>
      </w:pP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t>&lt;body id="body" class="</w:t>
      </w:r>
      <w:proofErr w:type="spellStart"/>
      <w:r w:rsidRPr="00956DC9">
        <w:rPr>
          <w:rFonts w:ascii="Consolas" w:hAnsi="Consolas" w:cs="Consolas"/>
          <w:sz w:val="18"/>
          <w:szCs w:val="18"/>
        </w:rPr>
        <w:t>sapUiBody</w:t>
      </w:r>
      <w:proofErr w:type="spellEnd"/>
      <w:r w:rsidRPr="00956DC9">
        <w:rPr>
          <w:rFonts w:ascii="Consolas" w:hAnsi="Consolas" w:cs="Consolas"/>
          <w:sz w:val="18"/>
          <w:szCs w:val="18"/>
        </w:rPr>
        <w:t>"&gt;</w:t>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p>
    <w:p w:rsidR="00956DC9" w:rsidRPr="00956DC9" w:rsidRDefault="00956DC9" w:rsidP="00956DC9">
      <w:pPr>
        <w:pStyle w:val="ListParagraph"/>
        <w:numPr>
          <w:ilvl w:val="0"/>
          <w:numId w:val="11"/>
        </w:numPr>
        <w:shd w:val="clear" w:color="auto" w:fill="DBE5F1" w:themeFill="accent1" w:themeFillTint="33"/>
        <w:autoSpaceDE w:val="0"/>
        <w:autoSpaceDN w:val="0"/>
        <w:adjustRightInd w:val="0"/>
        <w:spacing w:before="40" w:after="40" w:line="220" w:lineRule="atLeast"/>
        <w:rPr>
          <w:rFonts w:ascii="Consolas" w:hAnsi="Consolas" w:cs="Consolas"/>
          <w:sz w:val="18"/>
          <w:szCs w:val="18"/>
        </w:rPr>
      </w:pP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p>
    <w:p w:rsidR="00956DC9" w:rsidRPr="00956DC9" w:rsidRDefault="00956DC9" w:rsidP="00956DC9">
      <w:pPr>
        <w:pStyle w:val="ListParagraph"/>
        <w:numPr>
          <w:ilvl w:val="0"/>
          <w:numId w:val="11"/>
        </w:numPr>
        <w:shd w:val="clear" w:color="auto" w:fill="DBE5F1" w:themeFill="accent1" w:themeFillTint="33"/>
        <w:autoSpaceDE w:val="0"/>
        <w:autoSpaceDN w:val="0"/>
        <w:adjustRightInd w:val="0"/>
        <w:spacing w:before="40" w:after="40" w:line="220" w:lineRule="atLeast"/>
        <w:rPr>
          <w:rFonts w:ascii="Consolas" w:hAnsi="Consolas" w:cs="Consolas"/>
          <w:sz w:val="18"/>
          <w:szCs w:val="18"/>
        </w:rPr>
      </w:pP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p>
    <w:p w:rsidR="00956DC9" w:rsidRPr="00956DC9" w:rsidRDefault="00956DC9" w:rsidP="00956DC9">
      <w:pPr>
        <w:pStyle w:val="ListParagraph"/>
        <w:numPr>
          <w:ilvl w:val="0"/>
          <w:numId w:val="11"/>
        </w:numPr>
        <w:shd w:val="clear" w:color="auto" w:fill="DBE5F1" w:themeFill="accent1" w:themeFillTint="33"/>
        <w:autoSpaceDE w:val="0"/>
        <w:autoSpaceDN w:val="0"/>
        <w:adjustRightInd w:val="0"/>
        <w:spacing w:before="40" w:after="40" w:line="220" w:lineRule="atLeast"/>
        <w:rPr>
          <w:rFonts w:ascii="Consolas" w:hAnsi="Consolas" w:cs="Consolas"/>
          <w:sz w:val="18"/>
          <w:szCs w:val="18"/>
        </w:rPr>
      </w:pP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t>&lt;div id="</w:t>
      </w:r>
      <w:proofErr w:type="spellStart"/>
      <w:r w:rsidRPr="00956DC9">
        <w:rPr>
          <w:rFonts w:ascii="Consolas" w:hAnsi="Consolas" w:cs="Consolas"/>
          <w:sz w:val="18"/>
          <w:szCs w:val="18"/>
        </w:rPr>
        <w:t>formRuntimeDiv</w:t>
      </w:r>
      <w:proofErr w:type="spellEnd"/>
      <w:r w:rsidRPr="00956DC9">
        <w:rPr>
          <w:rFonts w:ascii="Consolas" w:hAnsi="Consolas" w:cs="Consolas"/>
          <w:sz w:val="18"/>
          <w:szCs w:val="18"/>
        </w:rPr>
        <w:t>"&gt;</w:t>
      </w:r>
    </w:p>
    <w:p w:rsidR="00956DC9" w:rsidRPr="00956DC9" w:rsidRDefault="00956DC9" w:rsidP="00956DC9">
      <w:pPr>
        <w:pStyle w:val="ListParagraph"/>
        <w:numPr>
          <w:ilvl w:val="0"/>
          <w:numId w:val="11"/>
        </w:numPr>
        <w:shd w:val="clear" w:color="auto" w:fill="DBE5F1" w:themeFill="accent1" w:themeFillTint="33"/>
        <w:autoSpaceDE w:val="0"/>
        <w:autoSpaceDN w:val="0"/>
        <w:adjustRightInd w:val="0"/>
        <w:spacing w:before="40" w:after="40" w:line="220" w:lineRule="atLeast"/>
        <w:rPr>
          <w:rFonts w:ascii="Consolas" w:hAnsi="Consolas" w:cs="Consolas"/>
          <w:sz w:val="18"/>
          <w:szCs w:val="18"/>
        </w:rPr>
      </w:pP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t>&lt;div id="</w:t>
      </w:r>
      <w:proofErr w:type="spellStart"/>
      <w:r w:rsidRPr="00956DC9">
        <w:rPr>
          <w:rFonts w:ascii="Consolas" w:hAnsi="Consolas" w:cs="Consolas"/>
          <w:sz w:val="18"/>
          <w:szCs w:val="18"/>
        </w:rPr>
        <w:t>headerDiv</w:t>
      </w:r>
      <w:proofErr w:type="spellEnd"/>
      <w:r w:rsidRPr="00956DC9">
        <w:rPr>
          <w:rFonts w:ascii="Consolas" w:hAnsi="Consolas" w:cs="Consolas"/>
          <w:sz w:val="18"/>
          <w:szCs w:val="18"/>
        </w:rPr>
        <w:t>"&gt;</w:t>
      </w:r>
    </w:p>
    <w:p w:rsidR="00956DC9" w:rsidRPr="00956DC9" w:rsidRDefault="00956DC9" w:rsidP="00956DC9">
      <w:pPr>
        <w:pStyle w:val="ListParagraph"/>
        <w:numPr>
          <w:ilvl w:val="0"/>
          <w:numId w:val="11"/>
        </w:numPr>
        <w:shd w:val="clear" w:color="auto" w:fill="DBE5F1" w:themeFill="accent1" w:themeFillTint="33"/>
        <w:autoSpaceDE w:val="0"/>
        <w:autoSpaceDN w:val="0"/>
        <w:adjustRightInd w:val="0"/>
        <w:spacing w:before="40" w:after="40" w:line="220" w:lineRule="atLeast"/>
        <w:rPr>
          <w:rFonts w:ascii="Consolas" w:hAnsi="Consolas" w:cs="Consolas"/>
          <w:sz w:val="18"/>
          <w:szCs w:val="18"/>
        </w:rPr>
      </w:pP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t>&lt;</w:t>
      </w:r>
      <w:proofErr w:type="spellStart"/>
      <w:r w:rsidRPr="00956DC9">
        <w:rPr>
          <w:rFonts w:ascii="Consolas" w:hAnsi="Consolas" w:cs="Consolas"/>
          <w:sz w:val="18"/>
          <w:szCs w:val="18"/>
        </w:rPr>
        <w:t>img</w:t>
      </w:r>
      <w:proofErr w:type="spellEnd"/>
      <w:r w:rsidRPr="00956DC9">
        <w:rPr>
          <w:rFonts w:ascii="Consolas" w:hAnsi="Consolas" w:cs="Consolas"/>
          <w:sz w:val="18"/>
          <w:szCs w:val="18"/>
        </w:rPr>
        <w:t xml:space="preserve">  style="height: 27px; width: 27px;" alt="" </w:t>
      </w:r>
      <w:proofErr w:type="spellStart"/>
      <w:r w:rsidRPr="00956DC9">
        <w:rPr>
          <w:rFonts w:ascii="Consolas" w:hAnsi="Consolas" w:cs="Consolas"/>
          <w:sz w:val="18"/>
          <w:szCs w:val="18"/>
        </w:rPr>
        <w:t>src</w:t>
      </w:r>
      <w:proofErr w:type="spellEnd"/>
      <w:r w:rsidRPr="00956DC9">
        <w:rPr>
          <w:rFonts w:ascii="Consolas" w:hAnsi="Consolas" w:cs="Consolas"/>
          <w:sz w:val="18"/>
          <w:szCs w:val="18"/>
        </w:rPr>
        <w:t>="images/register.png"/&gt;</w:t>
      </w:r>
    </w:p>
    <w:p w:rsidR="00956DC9" w:rsidRPr="00956DC9" w:rsidRDefault="00956DC9" w:rsidP="00956DC9">
      <w:pPr>
        <w:pStyle w:val="ListParagraph"/>
        <w:numPr>
          <w:ilvl w:val="0"/>
          <w:numId w:val="11"/>
        </w:numPr>
        <w:shd w:val="clear" w:color="auto" w:fill="DBE5F1" w:themeFill="accent1" w:themeFillTint="33"/>
        <w:autoSpaceDE w:val="0"/>
        <w:autoSpaceDN w:val="0"/>
        <w:adjustRightInd w:val="0"/>
        <w:spacing w:before="40" w:after="40" w:line="220" w:lineRule="atLeast"/>
        <w:rPr>
          <w:rFonts w:ascii="Consolas" w:hAnsi="Consolas" w:cs="Consolas"/>
          <w:sz w:val="18"/>
          <w:szCs w:val="18"/>
        </w:rPr>
      </w:pP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t>&lt;span class="title"&gt;Registration&lt;/span&gt;</w:t>
      </w:r>
    </w:p>
    <w:p w:rsidR="00956DC9" w:rsidRPr="00956DC9" w:rsidRDefault="00956DC9" w:rsidP="00956DC9">
      <w:pPr>
        <w:pStyle w:val="ListParagraph"/>
        <w:numPr>
          <w:ilvl w:val="0"/>
          <w:numId w:val="11"/>
        </w:numPr>
        <w:shd w:val="clear" w:color="auto" w:fill="DBE5F1" w:themeFill="accent1" w:themeFillTint="33"/>
        <w:autoSpaceDE w:val="0"/>
        <w:autoSpaceDN w:val="0"/>
        <w:adjustRightInd w:val="0"/>
        <w:spacing w:before="40" w:after="40" w:line="220" w:lineRule="atLeast"/>
        <w:rPr>
          <w:rFonts w:ascii="Consolas" w:hAnsi="Consolas" w:cs="Consolas"/>
          <w:sz w:val="18"/>
          <w:szCs w:val="18"/>
        </w:rPr>
      </w:pP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t>&lt;</w:t>
      </w:r>
      <w:proofErr w:type="spellStart"/>
      <w:r w:rsidRPr="00956DC9">
        <w:rPr>
          <w:rFonts w:ascii="Consolas" w:hAnsi="Consolas" w:cs="Consolas"/>
          <w:sz w:val="18"/>
          <w:szCs w:val="18"/>
        </w:rPr>
        <w:t>br</w:t>
      </w:r>
      <w:proofErr w:type="spellEnd"/>
      <w:r w:rsidRPr="00956DC9">
        <w:rPr>
          <w:rFonts w:ascii="Consolas" w:hAnsi="Consolas" w:cs="Consolas"/>
          <w:sz w:val="18"/>
          <w:szCs w:val="18"/>
        </w:rPr>
        <w:t>/&gt;&lt;span class="subtitle"&gt;Registration closes on July 10, 2014&lt;/span&gt;</w:t>
      </w:r>
    </w:p>
    <w:p w:rsidR="00956DC9" w:rsidRPr="00956DC9" w:rsidRDefault="00956DC9" w:rsidP="00956DC9">
      <w:pPr>
        <w:pStyle w:val="ListParagraph"/>
        <w:numPr>
          <w:ilvl w:val="0"/>
          <w:numId w:val="11"/>
        </w:numPr>
        <w:shd w:val="clear" w:color="auto" w:fill="DBE5F1" w:themeFill="accent1" w:themeFillTint="33"/>
        <w:autoSpaceDE w:val="0"/>
        <w:autoSpaceDN w:val="0"/>
        <w:adjustRightInd w:val="0"/>
        <w:spacing w:before="40" w:after="40" w:line="220" w:lineRule="atLeast"/>
        <w:rPr>
          <w:rFonts w:ascii="Consolas" w:hAnsi="Consolas" w:cs="Consolas"/>
          <w:sz w:val="18"/>
          <w:szCs w:val="18"/>
        </w:rPr>
      </w:pP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t>&lt;</w:t>
      </w:r>
      <w:proofErr w:type="spellStart"/>
      <w:r w:rsidRPr="00956DC9">
        <w:rPr>
          <w:rFonts w:ascii="Consolas" w:hAnsi="Consolas" w:cs="Consolas"/>
          <w:sz w:val="18"/>
          <w:szCs w:val="18"/>
        </w:rPr>
        <w:t>br</w:t>
      </w:r>
      <w:proofErr w:type="spellEnd"/>
      <w:r w:rsidRPr="00956DC9">
        <w:rPr>
          <w:rFonts w:ascii="Consolas" w:hAnsi="Consolas" w:cs="Consolas"/>
          <w:sz w:val="18"/>
          <w:szCs w:val="18"/>
        </w:rPr>
        <w:t>/&gt;&lt;span class="</w:t>
      </w:r>
      <w:proofErr w:type="spellStart"/>
      <w:r w:rsidRPr="00956DC9">
        <w:rPr>
          <w:rFonts w:ascii="Consolas" w:hAnsi="Consolas" w:cs="Consolas"/>
          <w:sz w:val="18"/>
          <w:szCs w:val="18"/>
        </w:rPr>
        <w:t>subsubtitle</w:t>
      </w:r>
      <w:proofErr w:type="spellEnd"/>
      <w:r w:rsidRPr="00956DC9">
        <w:rPr>
          <w:rFonts w:ascii="Consolas" w:hAnsi="Consolas" w:cs="Consolas"/>
          <w:sz w:val="18"/>
          <w:szCs w:val="18"/>
        </w:rPr>
        <w:t>"&gt;Fill in the form and we will contact you to finalize your registration.&lt;/span&gt;</w:t>
      </w:r>
    </w:p>
    <w:p w:rsidR="00956DC9" w:rsidRPr="00956DC9" w:rsidRDefault="00956DC9" w:rsidP="00956DC9">
      <w:pPr>
        <w:pStyle w:val="ListParagraph"/>
        <w:numPr>
          <w:ilvl w:val="0"/>
          <w:numId w:val="11"/>
        </w:numPr>
        <w:shd w:val="clear" w:color="auto" w:fill="DBE5F1" w:themeFill="accent1" w:themeFillTint="33"/>
        <w:autoSpaceDE w:val="0"/>
        <w:autoSpaceDN w:val="0"/>
        <w:adjustRightInd w:val="0"/>
        <w:spacing w:before="40" w:after="40" w:line="220" w:lineRule="atLeast"/>
        <w:rPr>
          <w:rFonts w:ascii="Consolas" w:hAnsi="Consolas" w:cs="Consolas"/>
          <w:sz w:val="18"/>
          <w:szCs w:val="18"/>
        </w:rPr>
      </w:pP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t>&lt;/div&gt;</w:t>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p>
    <w:p w:rsidR="00956DC9" w:rsidRPr="00956DC9" w:rsidRDefault="00956DC9" w:rsidP="00956DC9">
      <w:pPr>
        <w:pStyle w:val="ListParagraph"/>
        <w:numPr>
          <w:ilvl w:val="0"/>
          <w:numId w:val="11"/>
        </w:numPr>
        <w:shd w:val="clear" w:color="auto" w:fill="DBE5F1" w:themeFill="accent1" w:themeFillTint="33"/>
        <w:autoSpaceDE w:val="0"/>
        <w:autoSpaceDN w:val="0"/>
        <w:adjustRightInd w:val="0"/>
        <w:spacing w:before="40" w:after="40" w:line="220" w:lineRule="atLeast"/>
        <w:rPr>
          <w:rFonts w:ascii="Consolas" w:hAnsi="Consolas" w:cs="Consolas"/>
          <w:sz w:val="18"/>
          <w:szCs w:val="18"/>
        </w:rPr>
      </w:pP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t>&lt;div id="</w:t>
      </w:r>
      <w:proofErr w:type="spellStart"/>
      <w:r w:rsidRPr="00956DC9">
        <w:rPr>
          <w:rFonts w:ascii="Consolas" w:hAnsi="Consolas" w:cs="Consolas"/>
          <w:sz w:val="18"/>
          <w:szCs w:val="18"/>
        </w:rPr>
        <w:t>formBodyID</w:t>
      </w:r>
      <w:proofErr w:type="spellEnd"/>
      <w:r w:rsidRPr="00956DC9">
        <w:rPr>
          <w:rFonts w:ascii="Consolas" w:hAnsi="Consolas" w:cs="Consolas"/>
          <w:sz w:val="18"/>
          <w:szCs w:val="18"/>
        </w:rPr>
        <w:t>" class="</w:t>
      </w:r>
      <w:proofErr w:type="spellStart"/>
      <w:r w:rsidRPr="00956DC9">
        <w:rPr>
          <w:rFonts w:ascii="Consolas" w:hAnsi="Consolas" w:cs="Consolas"/>
          <w:sz w:val="18"/>
          <w:szCs w:val="18"/>
        </w:rPr>
        <w:t>formBody</w:t>
      </w:r>
      <w:proofErr w:type="spellEnd"/>
      <w:r w:rsidRPr="00956DC9">
        <w:rPr>
          <w:rFonts w:ascii="Consolas" w:hAnsi="Consolas" w:cs="Consolas"/>
          <w:sz w:val="18"/>
          <w:szCs w:val="18"/>
        </w:rPr>
        <w:t>"&gt;</w:t>
      </w:r>
    </w:p>
    <w:p w:rsidR="00956DC9" w:rsidRPr="00956DC9" w:rsidRDefault="00956DC9" w:rsidP="00956DC9">
      <w:pPr>
        <w:pStyle w:val="ListParagraph"/>
        <w:numPr>
          <w:ilvl w:val="0"/>
          <w:numId w:val="11"/>
        </w:numPr>
        <w:shd w:val="clear" w:color="auto" w:fill="DBE5F1" w:themeFill="accent1" w:themeFillTint="33"/>
        <w:autoSpaceDE w:val="0"/>
        <w:autoSpaceDN w:val="0"/>
        <w:adjustRightInd w:val="0"/>
        <w:spacing w:before="40" w:after="40" w:line="220" w:lineRule="atLeast"/>
        <w:rPr>
          <w:rFonts w:ascii="Consolas" w:hAnsi="Consolas" w:cs="Consolas"/>
          <w:sz w:val="18"/>
          <w:szCs w:val="18"/>
        </w:rPr>
      </w:pP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t>&lt;div id="</w:t>
      </w:r>
      <w:proofErr w:type="spellStart"/>
      <w:r w:rsidRPr="00956DC9">
        <w:rPr>
          <w:rFonts w:ascii="Consolas" w:hAnsi="Consolas" w:cs="Consolas"/>
          <w:sz w:val="18"/>
          <w:szCs w:val="18"/>
        </w:rPr>
        <w:t>emf</w:t>
      </w:r>
      <w:proofErr w:type="spellEnd"/>
      <w:r w:rsidRPr="00956DC9">
        <w:rPr>
          <w:rFonts w:ascii="Consolas" w:hAnsi="Consolas" w:cs="Consolas"/>
          <w:sz w:val="18"/>
          <w:szCs w:val="18"/>
        </w:rPr>
        <w:t>-error-</w:t>
      </w:r>
      <w:proofErr w:type="spellStart"/>
      <w:r w:rsidRPr="00956DC9">
        <w:rPr>
          <w:rFonts w:ascii="Consolas" w:hAnsi="Consolas" w:cs="Consolas"/>
          <w:sz w:val="18"/>
          <w:szCs w:val="18"/>
        </w:rPr>
        <w:t>msg</w:t>
      </w:r>
      <w:proofErr w:type="spellEnd"/>
      <w:r w:rsidRPr="00956DC9">
        <w:rPr>
          <w:rFonts w:ascii="Consolas" w:hAnsi="Consolas" w:cs="Consolas"/>
          <w:sz w:val="18"/>
          <w:szCs w:val="18"/>
        </w:rPr>
        <w:t xml:space="preserve">" class="right </w:t>
      </w:r>
      <w:proofErr w:type="spellStart"/>
      <w:r w:rsidRPr="00956DC9">
        <w:rPr>
          <w:rFonts w:ascii="Consolas" w:hAnsi="Consolas" w:cs="Consolas"/>
          <w:sz w:val="18"/>
          <w:szCs w:val="18"/>
        </w:rPr>
        <w:t>emf</w:t>
      </w:r>
      <w:proofErr w:type="spellEnd"/>
      <w:r w:rsidRPr="00956DC9">
        <w:rPr>
          <w:rFonts w:ascii="Consolas" w:hAnsi="Consolas" w:cs="Consolas"/>
          <w:sz w:val="18"/>
          <w:szCs w:val="18"/>
        </w:rPr>
        <w:t>-error-message"&gt;</w:t>
      </w:r>
    </w:p>
    <w:p w:rsidR="00956DC9" w:rsidRPr="00956DC9" w:rsidRDefault="00956DC9" w:rsidP="00956DC9">
      <w:pPr>
        <w:pStyle w:val="ListParagraph"/>
        <w:numPr>
          <w:ilvl w:val="0"/>
          <w:numId w:val="11"/>
        </w:numPr>
        <w:shd w:val="clear" w:color="auto" w:fill="DBE5F1" w:themeFill="accent1" w:themeFillTint="33"/>
        <w:autoSpaceDE w:val="0"/>
        <w:autoSpaceDN w:val="0"/>
        <w:adjustRightInd w:val="0"/>
        <w:spacing w:before="40" w:after="40" w:line="220" w:lineRule="atLeast"/>
        <w:rPr>
          <w:rFonts w:ascii="Consolas" w:hAnsi="Consolas" w:cs="Consolas"/>
          <w:sz w:val="18"/>
          <w:szCs w:val="18"/>
        </w:rPr>
      </w:pP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t>&lt;span id="error-</w:t>
      </w:r>
      <w:proofErr w:type="spellStart"/>
      <w:r w:rsidRPr="00956DC9">
        <w:rPr>
          <w:rFonts w:ascii="Consolas" w:hAnsi="Consolas" w:cs="Consolas"/>
          <w:sz w:val="18"/>
          <w:szCs w:val="18"/>
        </w:rPr>
        <w:t>msg</w:t>
      </w:r>
      <w:proofErr w:type="spellEnd"/>
      <w:r w:rsidRPr="00956DC9">
        <w:rPr>
          <w:rFonts w:ascii="Consolas" w:hAnsi="Consolas" w:cs="Consolas"/>
          <w:sz w:val="18"/>
          <w:szCs w:val="18"/>
        </w:rPr>
        <w:t>"&gt;&lt;/span&gt;</w:t>
      </w:r>
    </w:p>
    <w:p w:rsidR="00956DC9" w:rsidRPr="00956DC9" w:rsidRDefault="00956DC9" w:rsidP="00956DC9">
      <w:pPr>
        <w:pStyle w:val="ListParagraph"/>
        <w:numPr>
          <w:ilvl w:val="0"/>
          <w:numId w:val="11"/>
        </w:numPr>
        <w:shd w:val="clear" w:color="auto" w:fill="DBE5F1" w:themeFill="accent1" w:themeFillTint="33"/>
        <w:autoSpaceDE w:val="0"/>
        <w:autoSpaceDN w:val="0"/>
        <w:adjustRightInd w:val="0"/>
        <w:spacing w:before="40" w:after="40" w:line="220" w:lineRule="atLeast"/>
        <w:rPr>
          <w:rFonts w:ascii="Consolas" w:hAnsi="Consolas" w:cs="Consolas"/>
          <w:sz w:val="18"/>
          <w:szCs w:val="18"/>
        </w:rPr>
      </w:pPr>
      <w:r w:rsidRPr="00956DC9">
        <w:rPr>
          <w:rFonts w:ascii="Consolas" w:hAnsi="Consolas" w:cs="Consolas"/>
          <w:sz w:val="18"/>
          <w:szCs w:val="18"/>
        </w:rPr>
        <w:lastRenderedPageBreak/>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t>&lt;/div&gt;</w:t>
      </w:r>
      <w:r w:rsidRPr="00956DC9">
        <w:rPr>
          <w:rFonts w:ascii="Consolas" w:hAnsi="Consolas" w:cs="Consolas"/>
          <w:sz w:val="18"/>
          <w:szCs w:val="18"/>
        </w:rPr>
        <w:tab/>
      </w:r>
      <w:r w:rsidRPr="00956DC9">
        <w:rPr>
          <w:rFonts w:ascii="Consolas" w:hAnsi="Consolas" w:cs="Consolas"/>
          <w:sz w:val="18"/>
          <w:szCs w:val="18"/>
        </w:rPr>
        <w:tab/>
      </w:r>
    </w:p>
    <w:p w:rsidR="00956DC9" w:rsidRPr="00956DC9" w:rsidRDefault="00956DC9" w:rsidP="00956DC9">
      <w:pPr>
        <w:pStyle w:val="ListParagraph"/>
        <w:numPr>
          <w:ilvl w:val="0"/>
          <w:numId w:val="11"/>
        </w:numPr>
        <w:shd w:val="clear" w:color="auto" w:fill="DBE5F1" w:themeFill="accent1" w:themeFillTint="33"/>
        <w:autoSpaceDE w:val="0"/>
        <w:autoSpaceDN w:val="0"/>
        <w:adjustRightInd w:val="0"/>
        <w:spacing w:before="40" w:after="40" w:line="220" w:lineRule="atLeast"/>
        <w:rPr>
          <w:rFonts w:ascii="Consolas" w:hAnsi="Consolas" w:cs="Consolas"/>
          <w:sz w:val="18"/>
          <w:szCs w:val="18"/>
        </w:rPr>
      </w:pP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t>&lt;div id="</w:t>
      </w:r>
      <w:proofErr w:type="spellStart"/>
      <w:r w:rsidRPr="00956DC9">
        <w:rPr>
          <w:rFonts w:ascii="Consolas" w:hAnsi="Consolas" w:cs="Consolas"/>
          <w:sz w:val="18"/>
          <w:szCs w:val="18"/>
        </w:rPr>
        <w:t>oDialog</w:t>
      </w:r>
      <w:proofErr w:type="spellEnd"/>
      <w:r w:rsidRPr="00956DC9">
        <w:rPr>
          <w:rFonts w:ascii="Consolas" w:hAnsi="Consolas" w:cs="Consolas"/>
          <w:sz w:val="18"/>
          <w:szCs w:val="18"/>
        </w:rPr>
        <w:t>"&gt;&lt;/div&gt;</w:t>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p>
    <w:p w:rsidR="00956DC9" w:rsidRPr="00956DC9" w:rsidRDefault="00956DC9" w:rsidP="00956DC9">
      <w:pPr>
        <w:pStyle w:val="ListParagraph"/>
        <w:numPr>
          <w:ilvl w:val="0"/>
          <w:numId w:val="11"/>
        </w:numPr>
        <w:shd w:val="clear" w:color="auto" w:fill="DBE5F1" w:themeFill="accent1" w:themeFillTint="33"/>
        <w:autoSpaceDE w:val="0"/>
        <w:autoSpaceDN w:val="0"/>
        <w:adjustRightInd w:val="0"/>
        <w:spacing w:before="40" w:after="40" w:line="220" w:lineRule="atLeast"/>
        <w:rPr>
          <w:rFonts w:ascii="Consolas" w:hAnsi="Consolas" w:cs="Consolas"/>
          <w:sz w:val="18"/>
          <w:szCs w:val="18"/>
        </w:rPr>
      </w:pP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t>&lt;/div&gt;</w:t>
      </w:r>
    </w:p>
    <w:p w:rsidR="00956DC9" w:rsidRPr="00956DC9" w:rsidRDefault="00956DC9" w:rsidP="00956DC9">
      <w:pPr>
        <w:pStyle w:val="ListParagraph"/>
        <w:numPr>
          <w:ilvl w:val="0"/>
          <w:numId w:val="11"/>
        </w:numPr>
        <w:shd w:val="clear" w:color="auto" w:fill="DBE5F1" w:themeFill="accent1" w:themeFillTint="33"/>
        <w:autoSpaceDE w:val="0"/>
        <w:autoSpaceDN w:val="0"/>
        <w:adjustRightInd w:val="0"/>
        <w:spacing w:before="40" w:after="40" w:line="220" w:lineRule="atLeast"/>
        <w:rPr>
          <w:rFonts w:ascii="Consolas" w:hAnsi="Consolas" w:cs="Consolas"/>
          <w:sz w:val="18"/>
          <w:szCs w:val="18"/>
        </w:rPr>
      </w:pP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p>
    <w:p w:rsidR="00956DC9" w:rsidRPr="001224C2" w:rsidRDefault="00956DC9" w:rsidP="001224C2">
      <w:pPr>
        <w:pStyle w:val="ListParagraph"/>
        <w:numPr>
          <w:ilvl w:val="0"/>
          <w:numId w:val="11"/>
        </w:numPr>
        <w:shd w:val="clear" w:color="auto" w:fill="DBE5F1" w:themeFill="accent1" w:themeFillTint="33"/>
        <w:autoSpaceDE w:val="0"/>
        <w:autoSpaceDN w:val="0"/>
        <w:adjustRightInd w:val="0"/>
        <w:spacing w:before="40" w:after="40" w:line="220" w:lineRule="atLeast"/>
        <w:rPr>
          <w:rFonts w:ascii="Consolas" w:hAnsi="Consolas" w:cs="Consolas"/>
          <w:sz w:val="18"/>
          <w:szCs w:val="18"/>
        </w:rPr>
      </w:pP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t>&lt;div id="</w:t>
      </w:r>
      <w:proofErr w:type="spellStart"/>
      <w:r w:rsidRPr="00956DC9">
        <w:rPr>
          <w:rFonts w:ascii="Consolas" w:hAnsi="Consolas" w:cs="Consolas"/>
          <w:sz w:val="18"/>
          <w:szCs w:val="18"/>
        </w:rPr>
        <w:t>formSettingsDiv</w:t>
      </w:r>
      <w:proofErr w:type="spellEnd"/>
      <w:r w:rsidRPr="00956DC9">
        <w:rPr>
          <w:rFonts w:ascii="Consolas" w:hAnsi="Consolas" w:cs="Consolas"/>
          <w:sz w:val="18"/>
          <w:szCs w:val="18"/>
        </w:rPr>
        <w:t>" class="</w:t>
      </w:r>
      <w:proofErr w:type="spellStart"/>
      <w:r w:rsidRPr="00956DC9">
        <w:rPr>
          <w:rFonts w:ascii="Consolas" w:hAnsi="Consolas" w:cs="Consolas"/>
          <w:sz w:val="18"/>
          <w:szCs w:val="18"/>
        </w:rPr>
        <w:t>formSettings</w:t>
      </w:r>
      <w:proofErr w:type="spellEnd"/>
      <w:r w:rsidRPr="00956DC9">
        <w:rPr>
          <w:rFonts w:ascii="Consolas" w:hAnsi="Consolas" w:cs="Consolas"/>
          <w:sz w:val="18"/>
          <w:szCs w:val="18"/>
        </w:rPr>
        <w:t>"&gt;</w:t>
      </w:r>
      <w:r w:rsidRPr="001224C2">
        <w:rPr>
          <w:rFonts w:ascii="Consolas" w:hAnsi="Consolas" w:cs="Consolas"/>
          <w:sz w:val="18"/>
          <w:szCs w:val="18"/>
        </w:rPr>
        <w:tab/>
      </w:r>
      <w:r w:rsidRPr="001224C2">
        <w:rPr>
          <w:rFonts w:ascii="Consolas" w:hAnsi="Consolas" w:cs="Consolas"/>
          <w:sz w:val="18"/>
          <w:szCs w:val="18"/>
        </w:rPr>
        <w:tab/>
      </w:r>
      <w:r w:rsidRPr="001224C2">
        <w:rPr>
          <w:rFonts w:ascii="Consolas" w:hAnsi="Consolas" w:cs="Consolas"/>
          <w:sz w:val="18"/>
          <w:szCs w:val="18"/>
        </w:rPr>
        <w:tab/>
      </w:r>
      <w:r w:rsidRPr="001224C2">
        <w:rPr>
          <w:rFonts w:ascii="Consolas" w:hAnsi="Consolas" w:cs="Consolas"/>
          <w:sz w:val="18"/>
          <w:szCs w:val="18"/>
        </w:rPr>
        <w:tab/>
      </w:r>
      <w:r w:rsidRPr="001224C2">
        <w:rPr>
          <w:rFonts w:ascii="Consolas" w:hAnsi="Consolas" w:cs="Consolas"/>
          <w:sz w:val="18"/>
          <w:szCs w:val="18"/>
        </w:rPr>
        <w:tab/>
      </w:r>
    </w:p>
    <w:p w:rsidR="00956DC9" w:rsidRPr="00956DC9" w:rsidRDefault="00956DC9" w:rsidP="00956DC9">
      <w:pPr>
        <w:pStyle w:val="ListParagraph"/>
        <w:numPr>
          <w:ilvl w:val="0"/>
          <w:numId w:val="11"/>
        </w:numPr>
        <w:shd w:val="clear" w:color="auto" w:fill="DBE5F1" w:themeFill="accent1" w:themeFillTint="33"/>
        <w:autoSpaceDE w:val="0"/>
        <w:autoSpaceDN w:val="0"/>
        <w:adjustRightInd w:val="0"/>
        <w:spacing w:before="40" w:after="40" w:line="220" w:lineRule="atLeast"/>
        <w:rPr>
          <w:rFonts w:ascii="Consolas" w:hAnsi="Consolas" w:cs="Consolas"/>
          <w:sz w:val="18"/>
          <w:szCs w:val="18"/>
        </w:rPr>
      </w:pP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t>&lt;/div&gt;</w:t>
      </w:r>
    </w:p>
    <w:p w:rsidR="00956DC9" w:rsidRPr="00956DC9" w:rsidRDefault="00956DC9" w:rsidP="00956DC9">
      <w:pPr>
        <w:pStyle w:val="ListParagraph"/>
        <w:numPr>
          <w:ilvl w:val="0"/>
          <w:numId w:val="11"/>
        </w:numPr>
        <w:shd w:val="clear" w:color="auto" w:fill="DBE5F1" w:themeFill="accent1" w:themeFillTint="33"/>
        <w:autoSpaceDE w:val="0"/>
        <w:autoSpaceDN w:val="0"/>
        <w:adjustRightInd w:val="0"/>
        <w:spacing w:before="40" w:after="40" w:line="220" w:lineRule="atLeast"/>
        <w:rPr>
          <w:rFonts w:ascii="Consolas" w:hAnsi="Consolas" w:cs="Consolas"/>
          <w:sz w:val="18"/>
          <w:szCs w:val="18"/>
        </w:rPr>
      </w:pP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p>
    <w:p w:rsidR="00956DC9" w:rsidRPr="00956DC9" w:rsidRDefault="00956DC9" w:rsidP="00956DC9">
      <w:pPr>
        <w:pStyle w:val="ListParagraph"/>
        <w:numPr>
          <w:ilvl w:val="0"/>
          <w:numId w:val="11"/>
        </w:numPr>
        <w:shd w:val="clear" w:color="auto" w:fill="DBE5F1" w:themeFill="accent1" w:themeFillTint="33"/>
        <w:autoSpaceDE w:val="0"/>
        <w:autoSpaceDN w:val="0"/>
        <w:adjustRightInd w:val="0"/>
        <w:spacing w:before="40" w:after="40" w:line="220" w:lineRule="atLeast"/>
        <w:rPr>
          <w:rFonts w:ascii="Consolas" w:hAnsi="Consolas" w:cs="Consolas"/>
          <w:sz w:val="18"/>
          <w:szCs w:val="18"/>
        </w:rPr>
      </w:pP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t>&lt;div id="</w:t>
      </w:r>
      <w:proofErr w:type="spellStart"/>
      <w:r w:rsidRPr="00956DC9">
        <w:rPr>
          <w:rFonts w:ascii="Consolas" w:hAnsi="Consolas" w:cs="Consolas"/>
          <w:sz w:val="18"/>
          <w:szCs w:val="18"/>
        </w:rPr>
        <w:t>formSuccessDiv</w:t>
      </w:r>
      <w:proofErr w:type="spellEnd"/>
      <w:r w:rsidRPr="00956DC9">
        <w:rPr>
          <w:rFonts w:ascii="Consolas" w:hAnsi="Consolas" w:cs="Consolas"/>
          <w:sz w:val="18"/>
          <w:szCs w:val="18"/>
        </w:rPr>
        <w:t>" class="</w:t>
      </w:r>
      <w:proofErr w:type="spellStart"/>
      <w:r w:rsidRPr="00956DC9">
        <w:rPr>
          <w:rFonts w:ascii="Consolas" w:hAnsi="Consolas" w:cs="Consolas"/>
          <w:sz w:val="18"/>
          <w:szCs w:val="18"/>
        </w:rPr>
        <w:t>formSuccess</w:t>
      </w:r>
      <w:proofErr w:type="spellEnd"/>
      <w:r w:rsidRPr="00956DC9">
        <w:rPr>
          <w:rFonts w:ascii="Consolas" w:hAnsi="Consolas" w:cs="Consolas"/>
          <w:sz w:val="18"/>
          <w:szCs w:val="18"/>
        </w:rPr>
        <w:t>"&gt;</w:t>
      </w:r>
    </w:p>
    <w:p w:rsidR="00956DC9" w:rsidRPr="00956DC9" w:rsidRDefault="00956DC9" w:rsidP="00956DC9">
      <w:pPr>
        <w:pStyle w:val="ListParagraph"/>
        <w:numPr>
          <w:ilvl w:val="0"/>
          <w:numId w:val="11"/>
        </w:numPr>
        <w:shd w:val="clear" w:color="auto" w:fill="DBE5F1" w:themeFill="accent1" w:themeFillTint="33"/>
        <w:autoSpaceDE w:val="0"/>
        <w:autoSpaceDN w:val="0"/>
        <w:adjustRightInd w:val="0"/>
        <w:spacing w:before="40" w:after="40" w:line="220" w:lineRule="atLeast"/>
        <w:rPr>
          <w:rFonts w:ascii="Consolas" w:hAnsi="Consolas" w:cs="Consolas"/>
          <w:sz w:val="18"/>
          <w:szCs w:val="18"/>
        </w:rPr>
      </w:pP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t>&lt;div id="</w:t>
      </w:r>
      <w:proofErr w:type="spellStart"/>
      <w:r w:rsidRPr="00956DC9">
        <w:rPr>
          <w:rFonts w:ascii="Consolas" w:hAnsi="Consolas" w:cs="Consolas"/>
          <w:sz w:val="18"/>
          <w:szCs w:val="18"/>
        </w:rPr>
        <w:t>emf</w:t>
      </w:r>
      <w:proofErr w:type="spellEnd"/>
      <w:r w:rsidRPr="00956DC9">
        <w:rPr>
          <w:rFonts w:ascii="Consolas" w:hAnsi="Consolas" w:cs="Consolas"/>
          <w:sz w:val="18"/>
          <w:szCs w:val="18"/>
        </w:rPr>
        <w:t>-success-</w:t>
      </w:r>
      <w:proofErr w:type="spellStart"/>
      <w:r w:rsidRPr="00956DC9">
        <w:rPr>
          <w:rFonts w:ascii="Consolas" w:hAnsi="Consolas" w:cs="Consolas"/>
          <w:sz w:val="18"/>
          <w:szCs w:val="18"/>
        </w:rPr>
        <w:t>msg</w:t>
      </w:r>
      <w:proofErr w:type="spellEnd"/>
      <w:r w:rsidRPr="00956DC9">
        <w:rPr>
          <w:rFonts w:ascii="Consolas" w:hAnsi="Consolas" w:cs="Consolas"/>
          <w:sz w:val="18"/>
          <w:szCs w:val="18"/>
        </w:rPr>
        <w:t xml:space="preserve">" class="right </w:t>
      </w:r>
      <w:proofErr w:type="spellStart"/>
      <w:r w:rsidRPr="00956DC9">
        <w:rPr>
          <w:rFonts w:ascii="Consolas" w:hAnsi="Consolas" w:cs="Consolas"/>
          <w:sz w:val="18"/>
          <w:szCs w:val="18"/>
        </w:rPr>
        <w:t>emf</w:t>
      </w:r>
      <w:proofErr w:type="spellEnd"/>
      <w:r w:rsidRPr="00956DC9">
        <w:rPr>
          <w:rFonts w:ascii="Consolas" w:hAnsi="Consolas" w:cs="Consolas"/>
          <w:sz w:val="18"/>
          <w:szCs w:val="18"/>
        </w:rPr>
        <w:t>-success-message"&gt;</w:t>
      </w:r>
    </w:p>
    <w:p w:rsidR="00956DC9" w:rsidRPr="00956DC9" w:rsidRDefault="00956DC9" w:rsidP="00956DC9">
      <w:pPr>
        <w:pStyle w:val="ListParagraph"/>
        <w:numPr>
          <w:ilvl w:val="0"/>
          <w:numId w:val="11"/>
        </w:numPr>
        <w:shd w:val="clear" w:color="auto" w:fill="DBE5F1" w:themeFill="accent1" w:themeFillTint="33"/>
        <w:autoSpaceDE w:val="0"/>
        <w:autoSpaceDN w:val="0"/>
        <w:adjustRightInd w:val="0"/>
        <w:spacing w:before="40" w:after="40" w:line="220" w:lineRule="atLeast"/>
        <w:rPr>
          <w:rFonts w:ascii="Consolas" w:hAnsi="Consolas" w:cs="Consolas"/>
          <w:sz w:val="18"/>
          <w:szCs w:val="18"/>
        </w:rPr>
      </w:pP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t>&lt;span class="success-</w:t>
      </w:r>
      <w:proofErr w:type="spellStart"/>
      <w:r w:rsidRPr="00956DC9">
        <w:rPr>
          <w:rFonts w:ascii="Consolas" w:hAnsi="Consolas" w:cs="Consolas"/>
          <w:sz w:val="18"/>
          <w:szCs w:val="18"/>
        </w:rPr>
        <w:t>msg</w:t>
      </w:r>
      <w:proofErr w:type="spellEnd"/>
      <w:r w:rsidRPr="00956DC9">
        <w:rPr>
          <w:rFonts w:ascii="Consolas" w:hAnsi="Consolas" w:cs="Consolas"/>
          <w:sz w:val="18"/>
          <w:szCs w:val="18"/>
        </w:rPr>
        <w:t xml:space="preserve">"&gt;&lt;/span&gt; </w:t>
      </w:r>
    </w:p>
    <w:p w:rsidR="00956DC9" w:rsidRPr="00956DC9" w:rsidRDefault="00956DC9" w:rsidP="00956DC9">
      <w:pPr>
        <w:pStyle w:val="ListParagraph"/>
        <w:numPr>
          <w:ilvl w:val="0"/>
          <w:numId w:val="11"/>
        </w:numPr>
        <w:shd w:val="clear" w:color="auto" w:fill="DBE5F1" w:themeFill="accent1" w:themeFillTint="33"/>
        <w:autoSpaceDE w:val="0"/>
        <w:autoSpaceDN w:val="0"/>
        <w:adjustRightInd w:val="0"/>
        <w:spacing w:before="40" w:after="40" w:line="220" w:lineRule="atLeast"/>
        <w:rPr>
          <w:rFonts w:ascii="Consolas" w:hAnsi="Consolas" w:cs="Consolas"/>
          <w:sz w:val="18"/>
          <w:szCs w:val="18"/>
        </w:rPr>
      </w:pP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t>&lt;/div&gt;</w:t>
      </w:r>
      <w:r w:rsidRPr="00956DC9">
        <w:rPr>
          <w:rFonts w:ascii="Consolas" w:hAnsi="Consolas" w:cs="Consolas"/>
          <w:sz w:val="18"/>
          <w:szCs w:val="18"/>
        </w:rPr>
        <w:tab/>
      </w:r>
    </w:p>
    <w:p w:rsidR="00956DC9" w:rsidRPr="00956DC9" w:rsidRDefault="00956DC9" w:rsidP="00956DC9">
      <w:pPr>
        <w:pStyle w:val="ListParagraph"/>
        <w:numPr>
          <w:ilvl w:val="0"/>
          <w:numId w:val="11"/>
        </w:numPr>
        <w:shd w:val="clear" w:color="auto" w:fill="DBE5F1" w:themeFill="accent1" w:themeFillTint="33"/>
        <w:autoSpaceDE w:val="0"/>
        <w:autoSpaceDN w:val="0"/>
        <w:adjustRightInd w:val="0"/>
        <w:spacing w:before="40" w:after="40" w:line="220" w:lineRule="atLeast"/>
        <w:rPr>
          <w:rFonts w:ascii="Consolas" w:hAnsi="Consolas" w:cs="Consolas"/>
          <w:sz w:val="18"/>
          <w:szCs w:val="18"/>
        </w:rPr>
      </w:pP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t>&lt;/div&gt;</w:t>
      </w:r>
    </w:p>
    <w:p w:rsidR="00956DC9" w:rsidRPr="00956DC9" w:rsidRDefault="00956DC9" w:rsidP="00956DC9">
      <w:pPr>
        <w:pStyle w:val="ListParagraph"/>
        <w:numPr>
          <w:ilvl w:val="0"/>
          <w:numId w:val="11"/>
        </w:numPr>
        <w:shd w:val="clear" w:color="auto" w:fill="DBE5F1" w:themeFill="accent1" w:themeFillTint="33"/>
        <w:autoSpaceDE w:val="0"/>
        <w:autoSpaceDN w:val="0"/>
        <w:adjustRightInd w:val="0"/>
        <w:spacing w:before="40" w:after="40" w:line="220" w:lineRule="atLeast"/>
        <w:rPr>
          <w:rFonts w:ascii="Consolas" w:hAnsi="Consolas" w:cs="Consolas"/>
          <w:sz w:val="18"/>
          <w:szCs w:val="18"/>
        </w:rPr>
      </w:pP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p>
    <w:p w:rsidR="00956DC9" w:rsidRPr="004807B6" w:rsidRDefault="00956DC9" w:rsidP="004807B6">
      <w:pPr>
        <w:pStyle w:val="ListParagraph"/>
        <w:numPr>
          <w:ilvl w:val="0"/>
          <w:numId w:val="11"/>
        </w:numPr>
        <w:shd w:val="clear" w:color="auto" w:fill="DBE5F1" w:themeFill="accent1" w:themeFillTint="33"/>
        <w:autoSpaceDE w:val="0"/>
        <w:autoSpaceDN w:val="0"/>
        <w:adjustRightInd w:val="0"/>
        <w:spacing w:before="40" w:after="40" w:line="220" w:lineRule="atLeast"/>
        <w:rPr>
          <w:rFonts w:ascii="Consolas" w:hAnsi="Consolas" w:cs="Consolas"/>
          <w:sz w:val="18"/>
          <w:szCs w:val="18"/>
        </w:rPr>
      </w:pP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t>&lt;/div&gt;</w:t>
      </w:r>
      <w:r w:rsidRPr="004807B6">
        <w:rPr>
          <w:rFonts w:ascii="Consolas" w:hAnsi="Consolas" w:cs="Consolas"/>
          <w:sz w:val="18"/>
          <w:szCs w:val="18"/>
        </w:rPr>
        <w:tab/>
      </w:r>
      <w:r w:rsidRPr="004807B6">
        <w:rPr>
          <w:rFonts w:ascii="Consolas" w:hAnsi="Consolas" w:cs="Consolas"/>
          <w:sz w:val="18"/>
          <w:szCs w:val="18"/>
        </w:rPr>
        <w:tab/>
      </w:r>
      <w:r w:rsidRPr="004807B6">
        <w:rPr>
          <w:rFonts w:ascii="Consolas" w:hAnsi="Consolas" w:cs="Consolas"/>
          <w:sz w:val="18"/>
          <w:szCs w:val="18"/>
        </w:rPr>
        <w:tab/>
      </w:r>
      <w:r w:rsidRPr="004807B6">
        <w:rPr>
          <w:rFonts w:ascii="Consolas" w:hAnsi="Consolas" w:cs="Consolas"/>
          <w:sz w:val="18"/>
          <w:szCs w:val="18"/>
        </w:rPr>
        <w:tab/>
      </w:r>
    </w:p>
    <w:p w:rsidR="00956DC9" w:rsidRPr="004807B6" w:rsidRDefault="00956DC9" w:rsidP="004807B6">
      <w:pPr>
        <w:pStyle w:val="ListParagraph"/>
        <w:numPr>
          <w:ilvl w:val="0"/>
          <w:numId w:val="11"/>
        </w:numPr>
        <w:shd w:val="clear" w:color="auto" w:fill="DBE5F1" w:themeFill="accent1" w:themeFillTint="33"/>
        <w:autoSpaceDE w:val="0"/>
        <w:autoSpaceDN w:val="0"/>
        <w:adjustRightInd w:val="0"/>
        <w:spacing w:before="40" w:after="40" w:line="220" w:lineRule="atLeast"/>
        <w:rPr>
          <w:rFonts w:ascii="Consolas" w:hAnsi="Consolas" w:cs="Consolas"/>
          <w:sz w:val="18"/>
          <w:szCs w:val="18"/>
        </w:rPr>
      </w:pPr>
      <w:r w:rsidRPr="004807B6">
        <w:rPr>
          <w:rFonts w:ascii="Consolas" w:hAnsi="Consolas" w:cs="Consolas"/>
          <w:sz w:val="18"/>
          <w:szCs w:val="18"/>
        </w:rPr>
        <w:tab/>
      </w:r>
      <w:r w:rsidRPr="004807B6">
        <w:rPr>
          <w:rFonts w:ascii="Consolas" w:hAnsi="Consolas" w:cs="Consolas"/>
          <w:sz w:val="18"/>
          <w:szCs w:val="18"/>
        </w:rPr>
        <w:tab/>
      </w:r>
      <w:r w:rsidRPr="004807B6">
        <w:rPr>
          <w:rFonts w:ascii="Consolas" w:hAnsi="Consolas" w:cs="Consolas"/>
          <w:sz w:val="18"/>
          <w:szCs w:val="18"/>
        </w:rPr>
        <w:tab/>
      </w:r>
      <w:r w:rsidRPr="004807B6">
        <w:rPr>
          <w:rFonts w:ascii="Consolas" w:hAnsi="Consolas" w:cs="Consolas"/>
          <w:sz w:val="18"/>
          <w:szCs w:val="18"/>
        </w:rPr>
        <w:tab/>
      </w:r>
    </w:p>
    <w:p w:rsidR="00956DC9" w:rsidRPr="00956DC9" w:rsidRDefault="00956DC9" w:rsidP="00956DC9">
      <w:pPr>
        <w:pStyle w:val="ListParagraph"/>
        <w:numPr>
          <w:ilvl w:val="0"/>
          <w:numId w:val="11"/>
        </w:numPr>
        <w:shd w:val="clear" w:color="auto" w:fill="DBE5F1" w:themeFill="accent1" w:themeFillTint="33"/>
        <w:autoSpaceDE w:val="0"/>
        <w:autoSpaceDN w:val="0"/>
        <w:adjustRightInd w:val="0"/>
        <w:spacing w:before="40" w:after="40" w:line="220" w:lineRule="atLeast"/>
        <w:rPr>
          <w:rFonts w:ascii="Consolas" w:hAnsi="Consolas" w:cs="Consolas"/>
          <w:sz w:val="18"/>
          <w:szCs w:val="18"/>
        </w:rPr>
      </w:pPr>
      <w:r w:rsidRPr="00956DC9">
        <w:rPr>
          <w:rFonts w:ascii="Consolas" w:hAnsi="Consolas" w:cs="Consolas"/>
          <w:sz w:val="18"/>
          <w:szCs w:val="18"/>
        </w:rPr>
        <w:tab/>
      </w:r>
      <w:r w:rsidRPr="00956DC9">
        <w:rPr>
          <w:rFonts w:ascii="Consolas" w:hAnsi="Consolas" w:cs="Consolas"/>
          <w:sz w:val="18"/>
          <w:szCs w:val="18"/>
        </w:rPr>
        <w:tab/>
      </w:r>
      <w:r w:rsidRPr="00956DC9">
        <w:rPr>
          <w:rFonts w:ascii="Consolas" w:hAnsi="Consolas" w:cs="Consolas"/>
          <w:sz w:val="18"/>
          <w:szCs w:val="18"/>
        </w:rPr>
        <w:tab/>
        <w:t>&lt;/body&gt;</w:t>
      </w:r>
    </w:p>
    <w:p w:rsidR="0089091D" w:rsidRPr="00C24E68" w:rsidRDefault="00956DC9" w:rsidP="00956DC9">
      <w:pPr>
        <w:pStyle w:val="ListParagraph"/>
        <w:numPr>
          <w:ilvl w:val="0"/>
          <w:numId w:val="11"/>
        </w:numPr>
        <w:shd w:val="clear" w:color="auto" w:fill="DBE5F1" w:themeFill="accent1" w:themeFillTint="33"/>
        <w:autoSpaceDE w:val="0"/>
        <w:autoSpaceDN w:val="0"/>
        <w:adjustRightInd w:val="0"/>
        <w:spacing w:before="40" w:after="40" w:line="220" w:lineRule="atLeast"/>
        <w:rPr>
          <w:rFonts w:ascii="Consolas" w:hAnsi="Consolas" w:cs="Consolas"/>
          <w:color w:val="008080"/>
          <w:sz w:val="18"/>
          <w:szCs w:val="18"/>
        </w:rPr>
      </w:pPr>
      <w:r w:rsidRPr="00956DC9">
        <w:rPr>
          <w:rFonts w:ascii="Consolas" w:hAnsi="Consolas" w:cs="Consolas"/>
          <w:sz w:val="18"/>
          <w:szCs w:val="18"/>
        </w:rPr>
        <w:tab/>
      </w:r>
      <w:r w:rsidRPr="00956DC9">
        <w:rPr>
          <w:rFonts w:ascii="Consolas" w:hAnsi="Consolas" w:cs="Consolas"/>
          <w:sz w:val="18"/>
          <w:szCs w:val="18"/>
        </w:rPr>
        <w:tab/>
        <w:t>&lt;/html&gt;</w:t>
      </w:r>
      <w:r w:rsidR="0089091D" w:rsidRPr="00C24E68">
        <w:rPr>
          <w:rFonts w:ascii="Consolas" w:hAnsi="Consolas" w:cs="Consolas"/>
          <w:color w:val="008080"/>
          <w:sz w:val="18"/>
          <w:szCs w:val="18"/>
        </w:rPr>
        <w:t xml:space="preserve">      ]]&gt;</w:t>
      </w:r>
    </w:p>
    <w:p w:rsidR="0089091D" w:rsidRPr="00C24E68" w:rsidRDefault="0089091D" w:rsidP="00D91319">
      <w:pPr>
        <w:pStyle w:val="ListParagraph"/>
        <w:numPr>
          <w:ilvl w:val="0"/>
          <w:numId w:val="11"/>
        </w:numPr>
        <w:shd w:val="clear" w:color="auto" w:fill="DBE5F1" w:themeFill="accent1" w:themeFillTint="33"/>
        <w:autoSpaceDE w:val="0"/>
        <w:autoSpaceDN w:val="0"/>
        <w:adjustRightInd w:val="0"/>
        <w:spacing w:before="40" w:after="40" w:line="220" w:lineRule="atLeast"/>
        <w:ind w:left="993"/>
        <w:rPr>
          <w:rFonts w:ascii="Consolas" w:hAnsi="Consolas" w:cs="Consolas"/>
          <w:color w:val="008080"/>
          <w:sz w:val="18"/>
          <w:szCs w:val="18"/>
        </w:rPr>
      </w:pPr>
      <w:r w:rsidRPr="00C24E68">
        <w:rPr>
          <w:rFonts w:ascii="Consolas" w:hAnsi="Consolas" w:cs="Consolas"/>
          <w:color w:val="008080"/>
          <w:sz w:val="18"/>
          <w:szCs w:val="18"/>
        </w:rPr>
        <w:t xml:space="preserve">    &lt;/Content&gt;</w:t>
      </w:r>
    </w:p>
    <w:p w:rsidR="0089091D" w:rsidRPr="00C24E68" w:rsidRDefault="0089091D" w:rsidP="00D91319">
      <w:pPr>
        <w:pStyle w:val="ListParagraph"/>
        <w:numPr>
          <w:ilvl w:val="0"/>
          <w:numId w:val="11"/>
        </w:numPr>
        <w:shd w:val="clear" w:color="auto" w:fill="DBE5F1" w:themeFill="accent1" w:themeFillTint="33"/>
        <w:autoSpaceDE w:val="0"/>
        <w:autoSpaceDN w:val="0"/>
        <w:adjustRightInd w:val="0"/>
        <w:spacing w:before="40" w:after="40" w:line="220" w:lineRule="atLeast"/>
        <w:ind w:left="993"/>
        <w:rPr>
          <w:rFonts w:ascii="Consolas" w:hAnsi="Consolas" w:cs="Consolas"/>
          <w:color w:val="008080"/>
          <w:sz w:val="18"/>
          <w:szCs w:val="18"/>
        </w:rPr>
      </w:pPr>
      <w:r w:rsidRPr="00C24E68">
        <w:rPr>
          <w:rFonts w:ascii="Consolas" w:hAnsi="Consolas" w:cs="Consolas"/>
          <w:color w:val="008080"/>
          <w:sz w:val="18"/>
          <w:szCs w:val="18"/>
        </w:rPr>
        <w:t>&lt;/Module&gt;</w:t>
      </w:r>
    </w:p>
    <w:p w:rsidR="00956DC9" w:rsidRDefault="00956DC9" w:rsidP="0089091D">
      <w:pPr>
        <w:pStyle w:val="ListContinue"/>
      </w:pPr>
    </w:p>
    <w:p w:rsidR="0089091D" w:rsidRPr="00C24E68" w:rsidRDefault="0089091D" w:rsidP="0089091D">
      <w:pPr>
        <w:pStyle w:val="ListContinue"/>
      </w:pPr>
      <w:r w:rsidRPr="00C24E68">
        <w:t xml:space="preserve">In this example, the </w:t>
      </w:r>
      <w:r w:rsidRPr="00C24E68">
        <w:rPr>
          <w:rFonts w:ascii="Courier New" w:hAnsi="Courier New" w:cs="Courier New"/>
        </w:rPr>
        <w:t>type</w:t>
      </w:r>
      <w:r w:rsidRPr="00C24E68">
        <w:t xml:space="preserve"> attribute is inside the </w:t>
      </w:r>
      <w:r w:rsidRPr="00C24E68">
        <w:rPr>
          <w:rFonts w:ascii="Courier New" w:hAnsi="Courier New" w:cs="Courier New"/>
        </w:rPr>
        <w:t>&lt;content&gt;</w:t>
      </w:r>
      <w:r w:rsidRPr="00C24E68">
        <w:t xml:space="preserve"> tag. To embed the HTML code of the widget inside the spec XML, use </w:t>
      </w:r>
      <w:r w:rsidRPr="00C24E68">
        <w:rPr>
          <w:rFonts w:ascii="Courier New" w:hAnsi="Courier New" w:cs="Courier New"/>
        </w:rPr>
        <w:t>type='html'</w:t>
      </w:r>
      <w:r w:rsidRPr="00C24E68">
        <w:t xml:space="preserve"> and write the HTML code in the CDATA tag. This replaces the </w:t>
      </w:r>
      <w:proofErr w:type="spellStart"/>
      <w:r w:rsidRPr="00C24E68">
        <w:rPr>
          <w:rFonts w:ascii="Courier New" w:hAnsi="Courier New" w:cs="Courier New"/>
        </w:rPr>
        <w:t>href</w:t>
      </w:r>
      <w:proofErr w:type="spellEnd"/>
      <w:r w:rsidRPr="00C24E68">
        <w:t xml:space="preserve"> attribute with a path to the HTML file (as shown in the spec XML of the </w:t>
      </w:r>
      <w:r w:rsidRPr="00C24E68">
        <w:rPr>
          <w:i/>
          <w:iCs/>
        </w:rPr>
        <w:t>Venues</w:t>
      </w:r>
      <w:r w:rsidRPr="00C24E68">
        <w:t xml:space="preserve"> widgets). </w:t>
      </w:r>
    </w:p>
    <w:p w:rsidR="0089091D" w:rsidRPr="00C24E68" w:rsidRDefault="0089091D" w:rsidP="0089091D">
      <w:pPr>
        <w:pStyle w:val="ListContinue"/>
      </w:pPr>
    </w:p>
    <w:p w:rsidR="0089091D" w:rsidRPr="00C24E68" w:rsidRDefault="0089091D" w:rsidP="0089091D">
      <w:pPr>
        <w:pStyle w:val="ListContinue"/>
      </w:pPr>
      <w:r w:rsidRPr="00C24E68">
        <w:t xml:space="preserve">Notice that we use several </w:t>
      </w:r>
      <w:proofErr w:type="spellStart"/>
      <w:r w:rsidR="00F0409C">
        <w:t>OpenSocial</w:t>
      </w:r>
      <w:proofErr w:type="spellEnd"/>
      <w:r w:rsidRPr="00C24E68">
        <w:t xml:space="preserve"> features here by adding the </w:t>
      </w:r>
      <w:proofErr w:type="gramStart"/>
      <w:r w:rsidRPr="00C24E68">
        <w:rPr>
          <w:rStyle w:val="ScreenOutput"/>
        </w:rPr>
        <w:t>Require</w:t>
      </w:r>
      <w:proofErr w:type="gramEnd"/>
      <w:r w:rsidRPr="00C24E68">
        <w:t xml:space="preserve"> tag.</w:t>
      </w:r>
    </w:p>
    <w:p w:rsidR="0089091D" w:rsidRPr="00C24E68" w:rsidRDefault="0089091D" w:rsidP="00D21D88">
      <w:pPr>
        <w:pStyle w:val="ListBullet2"/>
      </w:pPr>
      <w:proofErr w:type="gramStart"/>
      <w:r w:rsidRPr="00C24E68">
        <w:rPr>
          <w:b/>
          <w:bCs/>
        </w:rPr>
        <w:t>sap-menu</w:t>
      </w:r>
      <w:proofErr w:type="gramEnd"/>
      <w:r w:rsidRPr="00C24E68">
        <w:t xml:space="preserve">: allows adding a custom menu option available to the site author in the authoring environment. Open the widgets </w:t>
      </w:r>
      <w:proofErr w:type="spellStart"/>
      <w:r w:rsidRPr="00C24E68">
        <w:t>javascript</w:t>
      </w:r>
      <w:proofErr w:type="spellEnd"/>
      <w:r w:rsidRPr="00C24E68">
        <w:t xml:space="preserve"> available under </w:t>
      </w:r>
      <w:r w:rsidRPr="00166A70">
        <w:rPr>
          <w:rStyle w:val="ScreenOutput"/>
        </w:rPr>
        <w:t>widgets/</w:t>
      </w:r>
      <w:proofErr w:type="spellStart"/>
      <w:r w:rsidRPr="00166A70">
        <w:rPr>
          <w:rStyle w:val="ScreenOutput"/>
        </w:rPr>
        <w:t>registrationform</w:t>
      </w:r>
      <w:proofErr w:type="spellEnd"/>
      <w:r w:rsidRPr="00166A70">
        <w:rPr>
          <w:rStyle w:val="ScreenOutput"/>
        </w:rPr>
        <w:t>/</w:t>
      </w:r>
      <w:proofErr w:type="spellStart"/>
      <w:r w:rsidRPr="00166A70">
        <w:rPr>
          <w:rStyle w:val="ScreenOutput"/>
        </w:rPr>
        <w:t>js</w:t>
      </w:r>
      <w:proofErr w:type="spellEnd"/>
      <w:r w:rsidRPr="00166A70">
        <w:rPr>
          <w:rStyle w:val="ScreenOutput"/>
        </w:rPr>
        <w:t>/form.js.</w:t>
      </w:r>
      <w:r w:rsidRPr="00C24E68">
        <w:t xml:space="preserve"> The code snippet shows how we add a new menu item to the existing default menu and set a callback method to be invoked once the menu option is selected. </w:t>
      </w:r>
    </w:p>
    <w:p w:rsidR="0089091D" w:rsidRPr="00C24E68" w:rsidRDefault="0089091D" w:rsidP="00D21D88">
      <w:pPr>
        <w:shd w:val="clear" w:color="auto" w:fill="DBE5F1" w:themeFill="accent1" w:themeFillTint="33"/>
        <w:tabs>
          <w:tab w:val="clear" w:pos="720"/>
          <w:tab w:val="clear" w:pos="1152"/>
          <w:tab w:val="left" w:pos="1134"/>
        </w:tabs>
        <w:autoSpaceDE w:val="0"/>
        <w:autoSpaceDN w:val="0"/>
        <w:adjustRightInd w:val="0"/>
        <w:spacing w:before="40" w:after="40"/>
        <w:ind w:left="1134"/>
        <w:rPr>
          <w:rFonts w:ascii="Consolas" w:hAnsi="Consolas" w:cs="Consolas"/>
          <w:sz w:val="18"/>
          <w:szCs w:val="18"/>
          <w:lang w:bidi="he-IL"/>
        </w:rPr>
      </w:pPr>
      <w:r w:rsidRPr="00C24E68">
        <w:rPr>
          <w:rFonts w:ascii="Consolas" w:hAnsi="Consolas" w:cs="Consolas"/>
          <w:color w:val="3F7F5F"/>
          <w:sz w:val="18"/>
          <w:szCs w:val="18"/>
          <w:lang w:bidi="he-IL"/>
        </w:rPr>
        <w:t xml:space="preserve">                    //add menu option</w:t>
      </w:r>
    </w:p>
    <w:p w:rsidR="0089091D" w:rsidRPr="00C24E68" w:rsidRDefault="0089091D" w:rsidP="00D21D88">
      <w:pPr>
        <w:shd w:val="clear" w:color="auto" w:fill="DBE5F1" w:themeFill="accent1" w:themeFillTint="33"/>
        <w:tabs>
          <w:tab w:val="clear" w:pos="720"/>
          <w:tab w:val="clear" w:pos="1152"/>
          <w:tab w:val="left" w:pos="1134"/>
        </w:tabs>
        <w:autoSpaceDE w:val="0"/>
        <w:autoSpaceDN w:val="0"/>
        <w:adjustRightInd w:val="0"/>
        <w:spacing w:before="40" w:after="40"/>
        <w:ind w:left="1134"/>
        <w:rPr>
          <w:rFonts w:ascii="Consolas" w:hAnsi="Consolas" w:cs="Consolas"/>
          <w:sz w:val="18"/>
          <w:szCs w:val="18"/>
          <w:lang w:bidi="he-IL"/>
        </w:rPr>
      </w:pPr>
      <w:r w:rsidRPr="00C24E68">
        <w:rPr>
          <w:rFonts w:ascii="Consolas" w:hAnsi="Consolas" w:cs="Consolas"/>
          <w:color w:val="000000"/>
          <w:sz w:val="18"/>
          <w:szCs w:val="18"/>
          <w:lang w:bidi="he-IL"/>
        </w:rPr>
        <w:tab/>
      </w:r>
      <w:r w:rsidRPr="00C24E68">
        <w:rPr>
          <w:rFonts w:ascii="Consolas" w:hAnsi="Consolas" w:cs="Consolas"/>
          <w:color w:val="000000"/>
          <w:sz w:val="18"/>
          <w:szCs w:val="18"/>
          <w:lang w:bidi="he-IL"/>
        </w:rPr>
        <w:tab/>
      </w:r>
      <w:r w:rsidRPr="00C24E68">
        <w:rPr>
          <w:rFonts w:ascii="Consolas" w:hAnsi="Consolas" w:cs="Consolas"/>
          <w:color w:val="000000"/>
          <w:sz w:val="18"/>
          <w:szCs w:val="18"/>
          <w:lang w:bidi="he-IL"/>
        </w:rPr>
        <w:tab/>
      </w:r>
      <w:proofErr w:type="spellStart"/>
      <w:proofErr w:type="gramStart"/>
      <w:r w:rsidRPr="00C24E68">
        <w:rPr>
          <w:rFonts w:ascii="Consolas" w:hAnsi="Consolas" w:cs="Consolas"/>
          <w:color w:val="000000"/>
          <w:sz w:val="18"/>
          <w:szCs w:val="18"/>
          <w:lang w:bidi="he-IL"/>
        </w:rPr>
        <w:t>gadgets.sap.menu.addMenuItem</w:t>
      </w:r>
      <w:proofErr w:type="spellEnd"/>
      <w:r w:rsidRPr="00C24E68">
        <w:rPr>
          <w:rFonts w:ascii="Consolas" w:hAnsi="Consolas" w:cs="Consolas"/>
          <w:color w:val="000000"/>
          <w:sz w:val="18"/>
          <w:szCs w:val="18"/>
          <w:lang w:bidi="he-IL"/>
        </w:rPr>
        <w:t>({</w:t>
      </w:r>
      <w:proofErr w:type="gramEnd"/>
    </w:p>
    <w:p w:rsidR="0089091D" w:rsidRPr="00C24E68" w:rsidRDefault="0089091D" w:rsidP="00D21D88">
      <w:pPr>
        <w:shd w:val="clear" w:color="auto" w:fill="DBE5F1" w:themeFill="accent1" w:themeFillTint="33"/>
        <w:tabs>
          <w:tab w:val="clear" w:pos="720"/>
          <w:tab w:val="clear" w:pos="1152"/>
          <w:tab w:val="left" w:pos="1134"/>
        </w:tabs>
        <w:autoSpaceDE w:val="0"/>
        <w:autoSpaceDN w:val="0"/>
        <w:adjustRightInd w:val="0"/>
        <w:spacing w:before="40" w:after="40"/>
        <w:ind w:left="1134"/>
        <w:rPr>
          <w:rFonts w:ascii="Consolas" w:hAnsi="Consolas" w:cs="Consolas"/>
          <w:sz w:val="18"/>
          <w:szCs w:val="18"/>
          <w:lang w:bidi="he-IL"/>
        </w:rPr>
      </w:pPr>
      <w:r w:rsidRPr="00C24E68">
        <w:rPr>
          <w:rFonts w:ascii="Consolas" w:hAnsi="Consolas" w:cs="Consolas"/>
          <w:color w:val="000000"/>
          <w:sz w:val="18"/>
          <w:szCs w:val="18"/>
          <w:lang w:bidi="he-IL"/>
        </w:rPr>
        <w:tab/>
      </w:r>
      <w:r w:rsidRPr="00C24E68">
        <w:rPr>
          <w:rFonts w:ascii="Consolas" w:hAnsi="Consolas" w:cs="Consolas"/>
          <w:color w:val="000000"/>
          <w:sz w:val="18"/>
          <w:szCs w:val="18"/>
          <w:lang w:bidi="he-IL"/>
        </w:rPr>
        <w:tab/>
      </w:r>
      <w:r w:rsidRPr="00C24E68">
        <w:rPr>
          <w:rFonts w:ascii="Consolas" w:hAnsi="Consolas" w:cs="Consolas"/>
          <w:color w:val="000000"/>
          <w:sz w:val="18"/>
          <w:szCs w:val="18"/>
          <w:lang w:bidi="he-IL"/>
        </w:rPr>
        <w:tab/>
      </w:r>
      <w:r w:rsidRPr="00C24E68">
        <w:rPr>
          <w:rFonts w:ascii="Consolas" w:hAnsi="Consolas" w:cs="Consolas"/>
          <w:color w:val="000000"/>
          <w:sz w:val="18"/>
          <w:szCs w:val="18"/>
          <w:lang w:bidi="he-IL"/>
        </w:rPr>
        <w:tab/>
      </w:r>
      <w:proofErr w:type="spellStart"/>
      <w:r w:rsidRPr="00C24E68">
        <w:rPr>
          <w:rFonts w:ascii="Consolas" w:hAnsi="Consolas" w:cs="Consolas"/>
          <w:color w:val="000000"/>
          <w:sz w:val="18"/>
          <w:szCs w:val="18"/>
          <w:lang w:bidi="he-IL"/>
        </w:rPr>
        <w:t>ID:</w:t>
      </w:r>
      <w:r w:rsidRPr="00C24E68">
        <w:rPr>
          <w:rFonts w:ascii="Consolas" w:hAnsi="Consolas" w:cs="Consolas"/>
          <w:color w:val="2A00FF"/>
          <w:sz w:val="18"/>
          <w:szCs w:val="18"/>
          <w:lang w:bidi="he-IL"/>
        </w:rPr>
        <w:t>'properties</w:t>
      </w:r>
      <w:proofErr w:type="spellEnd"/>
      <w:r w:rsidRPr="00C24E68">
        <w:rPr>
          <w:rFonts w:ascii="Consolas" w:hAnsi="Consolas" w:cs="Consolas"/>
          <w:color w:val="2A00FF"/>
          <w:sz w:val="18"/>
          <w:szCs w:val="18"/>
          <w:lang w:bidi="he-IL"/>
        </w:rPr>
        <w:t>'</w:t>
      </w:r>
      <w:r w:rsidRPr="00C24E68">
        <w:rPr>
          <w:rFonts w:ascii="Consolas" w:hAnsi="Consolas" w:cs="Consolas"/>
          <w:color w:val="000000"/>
          <w:sz w:val="18"/>
          <w:szCs w:val="18"/>
          <w:lang w:bidi="he-IL"/>
        </w:rPr>
        <w:t>,</w:t>
      </w:r>
    </w:p>
    <w:p w:rsidR="0089091D" w:rsidRPr="00C24E68" w:rsidRDefault="0089091D" w:rsidP="00D21D88">
      <w:pPr>
        <w:shd w:val="clear" w:color="auto" w:fill="DBE5F1" w:themeFill="accent1" w:themeFillTint="33"/>
        <w:tabs>
          <w:tab w:val="clear" w:pos="720"/>
          <w:tab w:val="clear" w:pos="1152"/>
          <w:tab w:val="left" w:pos="1134"/>
        </w:tabs>
        <w:autoSpaceDE w:val="0"/>
        <w:autoSpaceDN w:val="0"/>
        <w:adjustRightInd w:val="0"/>
        <w:spacing w:before="40" w:after="40"/>
        <w:ind w:left="1134"/>
        <w:rPr>
          <w:rFonts w:ascii="Consolas" w:hAnsi="Consolas" w:cs="Consolas"/>
          <w:sz w:val="18"/>
          <w:szCs w:val="18"/>
          <w:lang w:bidi="he-IL"/>
        </w:rPr>
      </w:pPr>
      <w:r w:rsidRPr="00C24E68">
        <w:rPr>
          <w:rFonts w:ascii="Consolas" w:hAnsi="Consolas" w:cs="Consolas"/>
          <w:color w:val="000000"/>
          <w:sz w:val="18"/>
          <w:szCs w:val="18"/>
          <w:lang w:bidi="he-IL"/>
        </w:rPr>
        <w:tab/>
      </w:r>
      <w:r w:rsidRPr="00C24E68">
        <w:rPr>
          <w:rFonts w:ascii="Consolas" w:hAnsi="Consolas" w:cs="Consolas"/>
          <w:color w:val="000000"/>
          <w:sz w:val="18"/>
          <w:szCs w:val="18"/>
          <w:lang w:bidi="he-IL"/>
        </w:rPr>
        <w:tab/>
      </w:r>
      <w:r w:rsidRPr="00C24E68">
        <w:rPr>
          <w:rFonts w:ascii="Consolas" w:hAnsi="Consolas" w:cs="Consolas"/>
          <w:color w:val="000000"/>
          <w:sz w:val="18"/>
          <w:szCs w:val="18"/>
          <w:lang w:bidi="he-IL"/>
        </w:rPr>
        <w:tab/>
      </w:r>
      <w:r w:rsidRPr="00C24E68">
        <w:rPr>
          <w:rFonts w:ascii="Consolas" w:hAnsi="Consolas" w:cs="Consolas"/>
          <w:color w:val="000000"/>
          <w:sz w:val="18"/>
          <w:szCs w:val="18"/>
          <w:lang w:bidi="he-IL"/>
        </w:rPr>
        <w:tab/>
      </w:r>
      <w:proofErr w:type="spellStart"/>
      <w:proofErr w:type="gramStart"/>
      <w:r w:rsidRPr="00C24E68">
        <w:rPr>
          <w:rFonts w:ascii="Consolas" w:hAnsi="Consolas" w:cs="Consolas"/>
          <w:color w:val="000000"/>
          <w:sz w:val="18"/>
          <w:szCs w:val="18"/>
          <w:lang w:bidi="he-IL"/>
        </w:rPr>
        <w:t>menuID:</w:t>
      </w:r>
      <w:proofErr w:type="gramEnd"/>
      <w:r w:rsidRPr="00C24E68">
        <w:rPr>
          <w:rFonts w:ascii="Consolas" w:hAnsi="Consolas" w:cs="Consolas"/>
          <w:color w:val="000000"/>
          <w:sz w:val="18"/>
          <w:szCs w:val="18"/>
          <w:lang w:bidi="he-IL"/>
        </w:rPr>
        <w:t>gadgets.sap.menu.DEFAULT_MENU_ID</w:t>
      </w:r>
      <w:proofErr w:type="spellEnd"/>
      <w:r w:rsidRPr="00C24E68">
        <w:rPr>
          <w:rFonts w:ascii="Consolas" w:hAnsi="Consolas" w:cs="Consolas"/>
          <w:color w:val="000000"/>
          <w:sz w:val="18"/>
          <w:szCs w:val="18"/>
          <w:lang w:bidi="he-IL"/>
        </w:rPr>
        <w:t>,</w:t>
      </w:r>
    </w:p>
    <w:p w:rsidR="0089091D" w:rsidRPr="00C24E68" w:rsidRDefault="0089091D" w:rsidP="00D21D88">
      <w:pPr>
        <w:shd w:val="clear" w:color="auto" w:fill="DBE5F1" w:themeFill="accent1" w:themeFillTint="33"/>
        <w:tabs>
          <w:tab w:val="clear" w:pos="720"/>
          <w:tab w:val="clear" w:pos="1152"/>
          <w:tab w:val="left" w:pos="1134"/>
        </w:tabs>
        <w:autoSpaceDE w:val="0"/>
        <w:autoSpaceDN w:val="0"/>
        <w:adjustRightInd w:val="0"/>
        <w:spacing w:before="40" w:after="40"/>
        <w:ind w:left="1134"/>
        <w:rPr>
          <w:rFonts w:ascii="Consolas" w:hAnsi="Consolas" w:cs="Consolas"/>
          <w:sz w:val="18"/>
          <w:szCs w:val="18"/>
          <w:lang w:bidi="he-IL"/>
        </w:rPr>
      </w:pPr>
      <w:r w:rsidRPr="00C24E68">
        <w:rPr>
          <w:rFonts w:ascii="Consolas" w:hAnsi="Consolas" w:cs="Consolas"/>
          <w:color w:val="000000"/>
          <w:sz w:val="18"/>
          <w:szCs w:val="18"/>
          <w:lang w:bidi="he-IL"/>
        </w:rPr>
        <w:tab/>
      </w:r>
      <w:r w:rsidRPr="00C24E68">
        <w:rPr>
          <w:rFonts w:ascii="Consolas" w:hAnsi="Consolas" w:cs="Consolas"/>
          <w:color w:val="000000"/>
          <w:sz w:val="18"/>
          <w:szCs w:val="18"/>
          <w:lang w:bidi="he-IL"/>
        </w:rPr>
        <w:tab/>
      </w:r>
      <w:r w:rsidRPr="00C24E68">
        <w:rPr>
          <w:rFonts w:ascii="Consolas" w:hAnsi="Consolas" w:cs="Consolas"/>
          <w:color w:val="000000"/>
          <w:sz w:val="18"/>
          <w:szCs w:val="18"/>
          <w:lang w:bidi="he-IL"/>
        </w:rPr>
        <w:tab/>
      </w:r>
      <w:r w:rsidRPr="00C24E68">
        <w:rPr>
          <w:rFonts w:ascii="Consolas" w:hAnsi="Consolas" w:cs="Consolas"/>
          <w:color w:val="000000"/>
          <w:sz w:val="18"/>
          <w:szCs w:val="18"/>
          <w:lang w:bidi="he-IL"/>
        </w:rPr>
        <w:tab/>
      </w:r>
      <w:proofErr w:type="spellStart"/>
      <w:proofErr w:type="gramStart"/>
      <w:r w:rsidRPr="00C24E68">
        <w:rPr>
          <w:rFonts w:ascii="Consolas" w:hAnsi="Consolas" w:cs="Consolas"/>
          <w:color w:val="000000"/>
          <w:sz w:val="18"/>
          <w:szCs w:val="18"/>
          <w:lang w:bidi="he-IL"/>
        </w:rPr>
        <w:t>text</w:t>
      </w:r>
      <w:proofErr w:type="gramEnd"/>
      <w:r w:rsidRPr="00C24E68">
        <w:rPr>
          <w:rFonts w:ascii="Consolas" w:hAnsi="Consolas" w:cs="Consolas"/>
          <w:color w:val="000000"/>
          <w:sz w:val="18"/>
          <w:szCs w:val="18"/>
          <w:lang w:bidi="he-IL"/>
        </w:rPr>
        <w:t>:</w:t>
      </w:r>
      <w:r w:rsidRPr="00C24E68">
        <w:rPr>
          <w:rFonts w:ascii="Consolas" w:hAnsi="Consolas" w:cs="Consolas"/>
          <w:color w:val="2A00FF"/>
          <w:sz w:val="18"/>
          <w:szCs w:val="18"/>
          <w:lang w:bidi="he-IL"/>
        </w:rPr>
        <w:t>"Select</w:t>
      </w:r>
      <w:proofErr w:type="spellEnd"/>
      <w:r w:rsidRPr="00C24E68">
        <w:rPr>
          <w:rFonts w:ascii="Consolas" w:hAnsi="Consolas" w:cs="Consolas"/>
          <w:color w:val="2A00FF"/>
          <w:sz w:val="18"/>
          <w:szCs w:val="18"/>
          <w:lang w:bidi="he-IL"/>
        </w:rPr>
        <w:t xml:space="preserve"> System"</w:t>
      </w:r>
      <w:r w:rsidRPr="00C24E68">
        <w:rPr>
          <w:rFonts w:ascii="Consolas" w:hAnsi="Consolas" w:cs="Consolas"/>
          <w:color w:val="000000"/>
          <w:sz w:val="18"/>
          <w:szCs w:val="18"/>
          <w:lang w:bidi="he-IL"/>
        </w:rPr>
        <w:t>,</w:t>
      </w:r>
    </w:p>
    <w:p w:rsidR="0089091D" w:rsidRPr="00C24E68" w:rsidRDefault="0089091D" w:rsidP="00D21D88">
      <w:pPr>
        <w:shd w:val="clear" w:color="auto" w:fill="DBE5F1" w:themeFill="accent1" w:themeFillTint="33"/>
        <w:tabs>
          <w:tab w:val="clear" w:pos="720"/>
          <w:tab w:val="clear" w:pos="1152"/>
          <w:tab w:val="left" w:pos="1134"/>
        </w:tabs>
        <w:autoSpaceDE w:val="0"/>
        <w:autoSpaceDN w:val="0"/>
        <w:adjustRightInd w:val="0"/>
        <w:spacing w:before="40" w:after="40"/>
        <w:ind w:left="1134"/>
        <w:rPr>
          <w:rFonts w:ascii="Consolas" w:hAnsi="Consolas" w:cs="Consolas"/>
          <w:sz w:val="18"/>
          <w:szCs w:val="18"/>
          <w:lang w:bidi="he-IL"/>
        </w:rPr>
      </w:pPr>
      <w:r w:rsidRPr="00C24E68">
        <w:rPr>
          <w:rFonts w:ascii="Consolas" w:hAnsi="Consolas" w:cs="Consolas"/>
          <w:color w:val="000000"/>
          <w:sz w:val="18"/>
          <w:szCs w:val="18"/>
          <w:lang w:bidi="he-IL"/>
        </w:rPr>
        <w:tab/>
      </w:r>
      <w:r w:rsidRPr="00C24E68">
        <w:rPr>
          <w:rFonts w:ascii="Consolas" w:hAnsi="Consolas" w:cs="Consolas"/>
          <w:color w:val="000000"/>
          <w:sz w:val="18"/>
          <w:szCs w:val="18"/>
          <w:lang w:bidi="he-IL"/>
        </w:rPr>
        <w:tab/>
      </w:r>
      <w:r w:rsidRPr="00C24E68">
        <w:rPr>
          <w:rFonts w:ascii="Consolas" w:hAnsi="Consolas" w:cs="Consolas"/>
          <w:color w:val="000000"/>
          <w:sz w:val="18"/>
          <w:szCs w:val="18"/>
          <w:lang w:bidi="he-IL"/>
        </w:rPr>
        <w:tab/>
      </w:r>
      <w:r w:rsidRPr="00C24E68">
        <w:rPr>
          <w:rFonts w:ascii="Consolas" w:hAnsi="Consolas" w:cs="Consolas"/>
          <w:color w:val="000000"/>
          <w:sz w:val="18"/>
          <w:szCs w:val="18"/>
          <w:lang w:bidi="he-IL"/>
        </w:rPr>
        <w:tab/>
      </w:r>
      <w:proofErr w:type="spellStart"/>
      <w:proofErr w:type="gramStart"/>
      <w:r w:rsidRPr="00C24E68">
        <w:rPr>
          <w:rFonts w:ascii="Consolas" w:hAnsi="Consolas" w:cs="Consolas"/>
          <w:color w:val="000000"/>
          <w:sz w:val="18"/>
          <w:szCs w:val="18"/>
          <w:lang w:bidi="he-IL"/>
        </w:rPr>
        <w:t>separator:</w:t>
      </w:r>
      <w:proofErr w:type="gramEnd"/>
      <w:r w:rsidRPr="00C24E68">
        <w:rPr>
          <w:rFonts w:ascii="Consolas" w:hAnsi="Consolas" w:cs="Consolas"/>
          <w:b/>
          <w:bCs/>
          <w:color w:val="7F0055"/>
          <w:sz w:val="18"/>
          <w:szCs w:val="18"/>
          <w:lang w:bidi="he-IL"/>
        </w:rPr>
        <w:t>true</w:t>
      </w:r>
      <w:proofErr w:type="spellEnd"/>
      <w:r w:rsidRPr="00C24E68">
        <w:rPr>
          <w:rFonts w:ascii="Consolas" w:hAnsi="Consolas" w:cs="Consolas"/>
          <w:color w:val="000000"/>
          <w:sz w:val="18"/>
          <w:szCs w:val="18"/>
          <w:lang w:bidi="he-IL"/>
        </w:rPr>
        <w:t>,</w:t>
      </w:r>
    </w:p>
    <w:p w:rsidR="0089091D" w:rsidRPr="00C24E68" w:rsidRDefault="0089091D" w:rsidP="00D21D88">
      <w:pPr>
        <w:shd w:val="clear" w:color="auto" w:fill="DBE5F1" w:themeFill="accent1" w:themeFillTint="33"/>
        <w:tabs>
          <w:tab w:val="clear" w:pos="720"/>
          <w:tab w:val="clear" w:pos="1152"/>
          <w:tab w:val="left" w:pos="1134"/>
        </w:tabs>
        <w:autoSpaceDE w:val="0"/>
        <w:autoSpaceDN w:val="0"/>
        <w:adjustRightInd w:val="0"/>
        <w:spacing w:before="40" w:after="40"/>
        <w:ind w:left="1134"/>
        <w:rPr>
          <w:rFonts w:ascii="Consolas" w:hAnsi="Consolas" w:cs="Consolas"/>
          <w:sz w:val="18"/>
          <w:szCs w:val="18"/>
          <w:lang w:bidi="he-IL"/>
        </w:rPr>
      </w:pPr>
      <w:r w:rsidRPr="00C24E68">
        <w:rPr>
          <w:rFonts w:ascii="Consolas" w:hAnsi="Consolas" w:cs="Consolas"/>
          <w:color w:val="000000"/>
          <w:sz w:val="18"/>
          <w:szCs w:val="18"/>
          <w:lang w:bidi="he-IL"/>
        </w:rPr>
        <w:tab/>
      </w:r>
      <w:r w:rsidRPr="00C24E68">
        <w:rPr>
          <w:rFonts w:ascii="Consolas" w:hAnsi="Consolas" w:cs="Consolas"/>
          <w:color w:val="000000"/>
          <w:sz w:val="18"/>
          <w:szCs w:val="18"/>
          <w:lang w:bidi="he-IL"/>
        </w:rPr>
        <w:tab/>
      </w:r>
      <w:r w:rsidRPr="00C24E68">
        <w:rPr>
          <w:rFonts w:ascii="Consolas" w:hAnsi="Consolas" w:cs="Consolas"/>
          <w:color w:val="000000"/>
          <w:sz w:val="18"/>
          <w:szCs w:val="18"/>
          <w:lang w:bidi="he-IL"/>
        </w:rPr>
        <w:tab/>
      </w:r>
      <w:r w:rsidRPr="00C24E68">
        <w:rPr>
          <w:rFonts w:ascii="Consolas" w:hAnsi="Consolas" w:cs="Consolas"/>
          <w:color w:val="000000"/>
          <w:sz w:val="18"/>
          <w:szCs w:val="18"/>
          <w:lang w:bidi="he-IL"/>
        </w:rPr>
        <w:tab/>
      </w:r>
      <w:proofErr w:type="gramStart"/>
      <w:r w:rsidRPr="00C24E68">
        <w:rPr>
          <w:rFonts w:ascii="Consolas" w:hAnsi="Consolas" w:cs="Consolas"/>
          <w:color w:val="000000"/>
          <w:sz w:val="18"/>
          <w:szCs w:val="18"/>
          <w:lang w:bidi="he-IL"/>
        </w:rPr>
        <w:t>callback</w:t>
      </w:r>
      <w:proofErr w:type="gramEnd"/>
      <w:r w:rsidRPr="00C24E68">
        <w:rPr>
          <w:rFonts w:ascii="Consolas" w:hAnsi="Consolas" w:cs="Consolas"/>
          <w:color w:val="000000"/>
          <w:sz w:val="18"/>
          <w:szCs w:val="18"/>
          <w:lang w:bidi="he-IL"/>
        </w:rPr>
        <w:t xml:space="preserve">: </w:t>
      </w:r>
      <w:proofErr w:type="spellStart"/>
      <w:r w:rsidRPr="00C24E68">
        <w:rPr>
          <w:rFonts w:ascii="Consolas" w:hAnsi="Consolas" w:cs="Consolas"/>
          <w:color w:val="000000"/>
          <w:sz w:val="18"/>
          <w:szCs w:val="18"/>
          <w:lang w:bidi="he-IL"/>
        </w:rPr>
        <w:t>editFeedMenuItemCallback</w:t>
      </w:r>
      <w:proofErr w:type="spellEnd"/>
    </w:p>
    <w:p w:rsidR="0089091D" w:rsidRPr="00C24E68" w:rsidRDefault="0089091D" w:rsidP="00D21D88">
      <w:pPr>
        <w:pStyle w:val="TableCol2"/>
        <w:shd w:val="clear" w:color="auto" w:fill="DBE5F1" w:themeFill="accent1" w:themeFillTint="33"/>
        <w:tabs>
          <w:tab w:val="left" w:pos="1134"/>
        </w:tabs>
        <w:spacing w:before="40" w:after="40" w:line="240" w:lineRule="auto"/>
        <w:ind w:left="1134"/>
        <w:rPr>
          <w:rFonts w:ascii="Consolas" w:hAnsi="Consolas" w:cs="Consolas"/>
          <w:color w:val="000000"/>
          <w:sz w:val="18"/>
          <w:szCs w:val="18"/>
          <w:lang w:val="en-US" w:bidi="he-IL"/>
        </w:rPr>
      </w:pPr>
      <w:r w:rsidRPr="00C24E68">
        <w:rPr>
          <w:rFonts w:ascii="Consolas" w:hAnsi="Consolas" w:cs="Consolas"/>
          <w:color w:val="000000"/>
          <w:sz w:val="18"/>
          <w:szCs w:val="18"/>
          <w:lang w:val="en-US" w:bidi="he-IL"/>
        </w:rPr>
        <w:tab/>
      </w:r>
      <w:r w:rsidRPr="00C24E68">
        <w:rPr>
          <w:rFonts w:ascii="Consolas" w:hAnsi="Consolas" w:cs="Consolas"/>
          <w:color w:val="000000"/>
          <w:sz w:val="18"/>
          <w:szCs w:val="18"/>
          <w:lang w:val="en-US" w:bidi="he-IL"/>
        </w:rPr>
        <w:tab/>
      </w:r>
      <w:r w:rsidRPr="00C24E68">
        <w:rPr>
          <w:rFonts w:ascii="Consolas" w:hAnsi="Consolas" w:cs="Consolas"/>
          <w:color w:val="000000"/>
          <w:sz w:val="18"/>
          <w:szCs w:val="18"/>
          <w:lang w:val="en-US" w:bidi="he-IL"/>
        </w:rPr>
        <w:tab/>
        <w:t>});</w:t>
      </w:r>
      <w:r w:rsidRPr="00C24E68">
        <w:rPr>
          <w:rFonts w:ascii="Consolas" w:hAnsi="Consolas" w:cs="Consolas"/>
          <w:color w:val="000000"/>
          <w:sz w:val="18"/>
          <w:szCs w:val="18"/>
          <w:lang w:val="en-US" w:bidi="he-IL"/>
        </w:rPr>
        <w:tab/>
      </w:r>
    </w:p>
    <w:p w:rsidR="00F07F18" w:rsidRDefault="00166A70" w:rsidP="00D21D88">
      <w:pPr>
        <w:pStyle w:val="ListContinue2"/>
        <w:rPr>
          <w:lang w:bidi="he-IL"/>
        </w:rPr>
      </w:pPr>
      <w:r>
        <w:rPr>
          <w:lang w:bidi="he-IL"/>
        </w:rPr>
        <w:t>The</w:t>
      </w:r>
      <w:r w:rsidR="00F07F18" w:rsidRPr="00C24E68">
        <w:rPr>
          <w:lang w:bidi="he-IL"/>
        </w:rPr>
        <w:t xml:space="preserve"> feature also supports the creation of</w:t>
      </w:r>
      <w:r>
        <w:rPr>
          <w:lang w:bidi="he-IL"/>
        </w:rPr>
        <w:t xml:space="preserve"> additional</w:t>
      </w:r>
      <w:r w:rsidR="00F07F18" w:rsidRPr="00C24E68">
        <w:rPr>
          <w:lang w:bidi="he-IL"/>
        </w:rPr>
        <w:t xml:space="preserve"> new menus.</w:t>
      </w:r>
    </w:p>
    <w:p w:rsidR="008B2F5B" w:rsidRPr="00C24E68" w:rsidRDefault="008B2F5B" w:rsidP="00D21D88">
      <w:pPr>
        <w:pStyle w:val="ListContinue2"/>
        <w:rPr>
          <w:lang w:bidi="he-IL"/>
        </w:rPr>
      </w:pPr>
    </w:p>
    <w:p w:rsidR="00F07F18" w:rsidRPr="00C24E68" w:rsidRDefault="00F07F18" w:rsidP="00D21D88">
      <w:pPr>
        <w:pStyle w:val="ListBullet2"/>
      </w:pPr>
      <w:r w:rsidRPr="00C24E68">
        <w:rPr>
          <w:b/>
          <w:bCs/>
        </w:rPr>
        <w:t xml:space="preserve">Widget </w:t>
      </w:r>
      <w:r w:rsidR="00D21D88" w:rsidRPr="00C24E68">
        <w:rPr>
          <w:b/>
          <w:bCs/>
        </w:rPr>
        <w:t>p</w:t>
      </w:r>
      <w:r w:rsidRPr="00C24E68">
        <w:rPr>
          <w:b/>
          <w:bCs/>
        </w:rPr>
        <w:t>roperties</w:t>
      </w:r>
      <w:r w:rsidRPr="00C24E68">
        <w:t xml:space="preserve">: You can set a default value for widget properties in the </w:t>
      </w:r>
      <w:r w:rsidRPr="00C24E68">
        <w:rPr>
          <w:i/>
          <w:iCs/>
        </w:rPr>
        <w:t>&lt;</w:t>
      </w:r>
      <w:proofErr w:type="spellStart"/>
      <w:r w:rsidRPr="00C24E68">
        <w:rPr>
          <w:i/>
          <w:iCs/>
        </w:rPr>
        <w:t>UserPref</w:t>
      </w:r>
      <w:proofErr w:type="spellEnd"/>
      <w:r w:rsidRPr="00C24E68">
        <w:rPr>
          <w:i/>
          <w:iCs/>
        </w:rPr>
        <w:t>&gt;</w:t>
      </w:r>
      <w:r w:rsidRPr="00C24E68">
        <w:t xml:space="preserve"> section of the spec XML. This capability is provided by the </w:t>
      </w:r>
      <w:proofErr w:type="spellStart"/>
      <w:r w:rsidR="00F0409C">
        <w:t>OpenSocial</w:t>
      </w:r>
      <w:proofErr w:type="spellEnd"/>
      <w:r w:rsidRPr="00C24E68">
        <w:t xml:space="preserve"> </w:t>
      </w:r>
      <w:proofErr w:type="spellStart"/>
      <w:r w:rsidRPr="00613DA2">
        <w:rPr>
          <w:b/>
          <w:bCs/>
          <w:i/>
          <w:iCs/>
        </w:rPr>
        <w:t>setprefs</w:t>
      </w:r>
      <w:proofErr w:type="spellEnd"/>
      <w:r w:rsidRPr="00C24E68">
        <w:t xml:space="preserve"> core API and is available for use without any further action. </w:t>
      </w:r>
    </w:p>
    <w:p w:rsidR="00F07F18" w:rsidRPr="00C24E68" w:rsidRDefault="00F07F18" w:rsidP="00D21D88">
      <w:pPr>
        <w:shd w:val="clear" w:color="auto" w:fill="DBE5F1" w:themeFill="accent1" w:themeFillTint="33"/>
        <w:autoSpaceDE w:val="0"/>
        <w:autoSpaceDN w:val="0"/>
        <w:adjustRightInd w:val="0"/>
        <w:ind w:left="1134"/>
        <w:rPr>
          <w:rFonts w:ascii="Consolas" w:hAnsi="Consolas" w:cs="Consolas"/>
          <w:color w:val="008080"/>
          <w:sz w:val="18"/>
          <w:szCs w:val="18"/>
        </w:rPr>
      </w:pPr>
      <w:r w:rsidRPr="00C24E68">
        <w:rPr>
          <w:rFonts w:ascii="Consolas" w:hAnsi="Consolas" w:cs="Consolas"/>
          <w:color w:val="008080"/>
          <w:sz w:val="18"/>
          <w:szCs w:val="18"/>
        </w:rPr>
        <w:t>&lt;</w:t>
      </w:r>
      <w:proofErr w:type="spellStart"/>
      <w:r w:rsidRPr="00C24E68">
        <w:rPr>
          <w:rFonts w:ascii="Consolas" w:hAnsi="Consolas" w:cs="Consolas"/>
          <w:color w:val="008080"/>
          <w:sz w:val="18"/>
          <w:szCs w:val="18"/>
        </w:rPr>
        <w:t>UserPref</w:t>
      </w:r>
      <w:proofErr w:type="spellEnd"/>
      <w:r w:rsidRPr="00C24E68">
        <w:rPr>
          <w:rFonts w:ascii="Consolas" w:hAnsi="Consolas" w:cs="Consolas"/>
          <w:color w:val="008080"/>
          <w:sz w:val="18"/>
          <w:szCs w:val="18"/>
        </w:rPr>
        <w:t xml:space="preserve"> </w:t>
      </w:r>
      <w:r w:rsidRPr="00C24E68">
        <w:rPr>
          <w:rFonts w:ascii="Consolas" w:hAnsi="Consolas" w:cs="Consolas"/>
          <w:color w:val="7F007F"/>
          <w:sz w:val="18"/>
          <w:szCs w:val="18"/>
        </w:rPr>
        <w:t>name</w:t>
      </w:r>
      <w:r w:rsidRPr="00C24E68">
        <w:rPr>
          <w:rFonts w:ascii="Consolas" w:hAnsi="Consolas" w:cs="Consolas"/>
          <w:color w:val="008080"/>
          <w:sz w:val="18"/>
          <w:szCs w:val="18"/>
        </w:rPr>
        <w:t>=</w:t>
      </w:r>
      <w:r w:rsidRPr="00C24E68">
        <w:rPr>
          <w:rFonts w:ascii="Consolas" w:hAnsi="Consolas" w:cs="Consolas"/>
          <w:i/>
          <w:iCs/>
          <w:color w:val="008080"/>
          <w:sz w:val="18"/>
          <w:szCs w:val="18"/>
        </w:rPr>
        <w:t>"</w:t>
      </w:r>
      <w:proofErr w:type="spellStart"/>
      <w:r w:rsidRPr="00C24E68">
        <w:rPr>
          <w:rFonts w:ascii="Consolas" w:hAnsi="Consolas" w:cs="Consolas"/>
          <w:i/>
          <w:iCs/>
          <w:color w:val="2A00FF"/>
          <w:sz w:val="18"/>
          <w:szCs w:val="18"/>
        </w:rPr>
        <w:t>targetSystem</w:t>
      </w:r>
      <w:proofErr w:type="spellEnd"/>
      <w:r w:rsidRPr="00C24E68">
        <w:rPr>
          <w:rFonts w:ascii="Consolas" w:hAnsi="Consolas" w:cs="Consolas"/>
          <w:i/>
          <w:iCs/>
          <w:color w:val="008080"/>
          <w:sz w:val="18"/>
          <w:szCs w:val="18"/>
        </w:rPr>
        <w:t>"</w:t>
      </w:r>
      <w:r w:rsidRPr="00C24E68">
        <w:rPr>
          <w:rFonts w:ascii="Consolas" w:hAnsi="Consolas" w:cs="Consolas"/>
          <w:color w:val="008080"/>
          <w:sz w:val="18"/>
          <w:szCs w:val="18"/>
        </w:rPr>
        <w:t xml:space="preserve"> </w:t>
      </w:r>
      <w:proofErr w:type="spellStart"/>
      <w:r w:rsidRPr="00C24E68">
        <w:rPr>
          <w:rFonts w:ascii="Consolas" w:hAnsi="Consolas" w:cs="Consolas"/>
          <w:color w:val="7F007F"/>
          <w:sz w:val="18"/>
          <w:szCs w:val="18"/>
        </w:rPr>
        <w:t>default</w:t>
      </w:r>
      <w:r w:rsidRPr="00C24E68">
        <w:rPr>
          <w:rFonts w:ascii="Consolas" w:hAnsi="Consolas" w:cs="Consolas"/>
          <w:color w:val="008080"/>
          <w:sz w:val="18"/>
          <w:szCs w:val="18"/>
        </w:rPr>
        <w:t>_</w:t>
      </w:r>
      <w:r w:rsidRPr="00C24E68">
        <w:rPr>
          <w:rFonts w:ascii="Consolas" w:hAnsi="Consolas" w:cs="Consolas"/>
          <w:color w:val="7F007F"/>
          <w:sz w:val="18"/>
          <w:szCs w:val="18"/>
        </w:rPr>
        <w:t>value</w:t>
      </w:r>
      <w:proofErr w:type="spellEnd"/>
      <w:r w:rsidRPr="00C24E68">
        <w:rPr>
          <w:rFonts w:ascii="Consolas" w:hAnsi="Consolas" w:cs="Consolas"/>
          <w:color w:val="008080"/>
          <w:sz w:val="18"/>
          <w:szCs w:val="18"/>
        </w:rPr>
        <w:t>=</w:t>
      </w:r>
      <w:r w:rsidRPr="00C24E68">
        <w:rPr>
          <w:rFonts w:ascii="Consolas" w:hAnsi="Consolas" w:cs="Consolas"/>
          <w:i/>
          <w:iCs/>
          <w:color w:val="008080"/>
          <w:sz w:val="18"/>
          <w:szCs w:val="18"/>
        </w:rPr>
        <w:t>"</w:t>
      </w:r>
      <w:r w:rsidRPr="00C24E68">
        <w:rPr>
          <w:rFonts w:ascii="Consolas" w:hAnsi="Consolas" w:cs="Consolas"/>
          <w:i/>
          <w:iCs/>
          <w:color w:val="2A00FF"/>
          <w:sz w:val="18"/>
          <w:szCs w:val="18"/>
        </w:rPr>
        <w:t>select</w:t>
      </w:r>
      <w:r w:rsidRPr="00C24E68">
        <w:rPr>
          <w:rFonts w:ascii="Consolas" w:hAnsi="Consolas" w:cs="Consolas"/>
          <w:i/>
          <w:iCs/>
          <w:color w:val="008080"/>
          <w:sz w:val="18"/>
          <w:szCs w:val="18"/>
        </w:rPr>
        <w:t>"</w:t>
      </w:r>
      <w:r w:rsidRPr="00C24E68">
        <w:rPr>
          <w:rFonts w:ascii="Consolas" w:hAnsi="Consolas" w:cs="Consolas"/>
          <w:color w:val="008080"/>
          <w:sz w:val="18"/>
          <w:szCs w:val="18"/>
        </w:rPr>
        <w:t>/&gt;</w:t>
      </w:r>
    </w:p>
    <w:p w:rsidR="00F07F18" w:rsidRPr="00C24E68" w:rsidRDefault="00F07F18" w:rsidP="00D21D88">
      <w:pPr>
        <w:pStyle w:val="ListContinue2"/>
      </w:pPr>
      <w:r w:rsidRPr="00C24E68">
        <w:t xml:space="preserve">To allow site authors to change a default value in the authoring mode, and to set a customized value for all site users, we require the Cloud Portal </w:t>
      </w:r>
      <w:proofErr w:type="spellStart"/>
      <w:r w:rsidRPr="00C24E68">
        <w:rPr>
          <w:i/>
          <w:iCs/>
        </w:rPr>
        <w:t>gadgetprefs</w:t>
      </w:r>
      <w:proofErr w:type="spellEnd"/>
      <w:r w:rsidRPr="00C24E68">
        <w:t xml:space="preserve"> feature in the spec XML.</w:t>
      </w:r>
    </w:p>
    <w:p w:rsidR="00D21D88" w:rsidRPr="00C24E68" w:rsidRDefault="00613DA2" w:rsidP="00D21D88">
      <w:pPr>
        <w:shd w:val="clear" w:color="auto" w:fill="DBE5F1" w:themeFill="accent1" w:themeFillTint="33"/>
        <w:autoSpaceDE w:val="0"/>
        <w:autoSpaceDN w:val="0"/>
        <w:adjustRightInd w:val="0"/>
        <w:ind w:left="993"/>
        <w:rPr>
          <w:rFonts w:ascii="Consolas" w:hAnsi="Consolas" w:cs="Consolas"/>
          <w:sz w:val="18"/>
          <w:szCs w:val="18"/>
          <w:lang w:bidi="he-IL"/>
        </w:rPr>
      </w:pPr>
      <w:r>
        <w:rPr>
          <w:rFonts w:ascii="Consolas" w:hAnsi="Consolas" w:cs="Consolas"/>
          <w:b/>
          <w:bCs/>
          <w:color w:val="7F0055"/>
          <w:sz w:val="18"/>
          <w:szCs w:val="18"/>
          <w:lang w:bidi="he-IL"/>
        </w:rPr>
        <w:tab/>
      </w:r>
      <w:proofErr w:type="spellStart"/>
      <w:proofErr w:type="gramStart"/>
      <w:r w:rsidR="00D21D88" w:rsidRPr="00C24E68">
        <w:rPr>
          <w:rFonts w:ascii="Consolas" w:hAnsi="Consolas" w:cs="Consolas"/>
          <w:b/>
          <w:bCs/>
          <w:color w:val="7F0055"/>
          <w:sz w:val="18"/>
          <w:szCs w:val="18"/>
          <w:lang w:bidi="he-IL"/>
        </w:rPr>
        <w:t>var</w:t>
      </w:r>
      <w:proofErr w:type="spellEnd"/>
      <w:proofErr w:type="gramEnd"/>
      <w:r w:rsidR="00D21D88" w:rsidRPr="00C24E68">
        <w:rPr>
          <w:rFonts w:ascii="Consolas" w:hAnsi="Consolas" w:cs="Consolas"/>
          <w:color w:val="000000"/>
          <w:sz w:val="18"/>
          <w:szCs w:val="18"/>
          <w:lang w:bidi="he-IL"/>
        </w:rPr>
        <w:t xml:space="preserve"> </w:t>
      </w:r>
      <w:proofErr w:type="spellStart"/>
      <w:r w:rsidR="00D21D88" w:rsidRPr="00C24E68">
        <w:rPr>
          <w:rFonts w:ascii="Consolas" w:hAnsi="Consolas" w:cs="Consolas"/>
          <w:color w:val="000000"/>
          <w:sz w:val="18"/>
          <w:szCs w:val="18"/>
          <w:lang w:bidi="he-IL"/>
        </w:rPr>
        <w:t>prefs</w:t>
      </w:r>
      <w:proofErr w:type="spellEnd"/>
      <w:r w:rsidR="00D21D88" w:rsidRPr="00C24E68">
        <w:rPr>
          <w:rFonts w:ascii="Consolas" w:hAnsi="Consolas" w:cs="Consolas"/>
          <w:color w:val="000000"/>
          <w:sz w:val="18"/>
          <w:szCs w:val="18"/>
          <w:lang w:bidi="he-IL"/>
        </w:rPr>
        <w:t xml:space="preserve"> = </w:t>
      </w:r>
      <w:r w:rsidR="00D21D88" w:rsidRPr="00C24E68">
        <w:rPr>
          <w:rFonts w:ascii="Consolas" w:hAnsi="Consolas" w:cs="Consolas"/>
          <w:b/>
          <w:bCs/>
          <w:color w:val="7F0055"/>
          <w:sz w:val="18"/>
          <w:szCs w:val="18"/>
          <w:lang w:bidi="he-IL"/>
        </w:rPr>
        <w:t>new</w:t>
      </w:r>
      <w:r w:rsidR="00D21D88" w:rsidRPr="00C24E68">
        <w:rPr>
          <w:rFonts w:ascii="Consolas" w:hAnsi="Consolas" w:cs="Consolas"/>
          <w:color w:val="000000"/>
          <w:sz w:val="18"/>
          <w:szCs w:val="18"/>
          <w:lang w:bidi="he-IL"/>
        </w:rPr>
        <w:t xml:space="preserve"> </w:t>
      </w:r>
      <w:proofErr w:type="spellStart"/>
      <w:r w:rsidR="00D21D88" w:rsidRPr="00C24E68">
        <w:rPr>
          <w:rFonts w:ascii="Consolas" w:hAnsi="Consolas" w:cs="Consolas"/>
          <w:color w:val="000000"/>
          <w:sz w:val="18"/>
          <w:szCs w:val="18"/>
          <w:lang w:bidi="he-IL"/>
        </w:rPr>
        <w:t>gadgets.GadgetPrefs</w:t>
      </w:r>
      <w:proofErr w:type="spellEnd"/>
      <w:r w:rsidR="00D21D88" w:rsidRPr="00C24E68">
        <w:rPr>
          <w:rFonts w:ascii="Consolas" w:hAnsi="Consolas" w:cs="Consolas"/>
          <w:color w:val="000000"/>
          <w:sz w:val="18"/>
          <w:szCs w:val="18"/>
          <w:lang w:bidi="he-IL"/>
        </w:rPr>
        <w:t>();</w:t>
      </w:r>
    </w:p>
    <w:p w:rsidR="00D21D88" w:rsidRPr="00C24E68" w:rsidRDefault="00D21D88" w:rsidP="00D21D88">
      <w:pPr>
        <w:shd w:val="clear" w:color="auto" w:fill="DBE5F1" w:themeFill="accent1" w:themeFillTint="33"/>
        <w:autoSpaceDE w:val="0"/>
        <w:autoSpaceDN w:val="0"/>
        <w:adjustRightInd w:val="0"/>
        <w:ind w:left="993"/>
        <w:rPr>
          <w:rFonts w:ascii="Consolas" w:hAnsi="Consolas" w:cs="Consolas"/>
          <w:color w:val="008080"/>
          <w:sz w:val="18"/>
          <w:szCs w:val="18"/>
        </w:rPr>
      </w:pPr>
    </w:p>
    <w:p w:rsidR="00D21D88" w:rsidRPr="00C24E68" w:rsidRDefault="00D21D88" w:rsidP="00D21D88">
      <w:pPr>
        <w:shd w:val="clear" w:color="auto" w:fill="DBE5F1" w:themeFill="accent1" w:themeFillTint="33"/>
        <w:autoSpaceDE w:val="0"/>
        <w:autoSpaceDN w:val="0"/>
        <w:adjustRightInd w:val="0"/>
        <w:ind w:left="993"/>
        <w:rPr>
          <w:rFonts w:ascii="Consolas" w:hAnsi="Consolas" w:cs="Consolas"/>
          <w:color w:val="000000"/>
          <w:sz w:val="18"/>
          <w:szCs w:val="18"/>
          <w:lang w:bidi="he-IL"/>
        </w:rPr>
      </w:pPr>
      <w:r w:rsidRPr="00C24E68">
        <w:rPr>
          <w:rFonts w:ascii="Consolas" w:hAnsi="Consolas" w:cs="Consolas"/>
          <w:color w:val="00B050"/>
          <w:sz w:val="18"/>
          <w:szCs w:val="18"/>
          <w:lang w:bidi="he-IL"/>
        </w:rPr>
        <w:t>//Setting a value</w:t>
      </w:r>
    </w:p>
    <w:p w:rsidR="00D21D88" w:rsidRPr="00C24E68" w:rsidRDefault="00D21D88" w:rsidP="00D21D88">
      <w:pPr>
        <w:shd w:val="clear" w:color="auto" w:fill="DBE5F1" w:themeFill="accent1" w:themeFillTint="33"/>
        <w:autoSpaceDE w:val="0"/>
        <w:autoSpaceDN w:val="0"/>
        <w:adjustRightInd w:val="0"/>
        <w:ind w:left="993"/>
        <w:rPr>
          <w:rFonts w:ascii="Consolas" w:hAnsi="Consolas" w:cs="Consolas"/>
          <w:sz w:val="18"/>
          <w:szCs w:val="18"/>
          <w:lang w:bidi="he-IL"/>
        </w:rPr>
      </w:pPr>
      <w:proofErr w:type="spellStart"/>
      <w:proofErr w:type="gramStart"/>
      <w:r w:rsidRPr="00C24E68">
        <w:rPr>
          <w:rFonts w:ascii="Consolas" w:hAnsi="Consolas" w:cs="Consolas"/>
          <w:b/>
          <w:bCs/>
          <w:color w:val="7F0055"/>
          <w:sz w:val="18"/>
          <w:szCs w:val="18"/>
          <w:lang w:bidi="he-IL"/>
        </w:rPr>
        <w:t>var</w:t>
      </w:r>
      <w:proofErr w:type="spellEnd"/>
      <w:proofErr w:type="gramEnd"/>
      <w:r w:rsidRPr="00C24E68">
        <w:rPr>
          <w:rFonts w:ascii="Consolas" w:hAnsi="Consolas" w:cs="Consolas"/>
          <w:color w:val="000000"/>
          <w:sz w:val="18"/>
          <w:szCs w:val="18"/>
          <w:lang w:bidi="he-IL"/>
        </w:rPr>
        <w:t xml:space="preserve"> </w:t>
      </w:r>
      <w:proofErr w:type="spellStart"/>
      <w:r w:rsidRPr="00C24E68">
        <w:rPr>
          <w:rFonts w:ascii="Consolas" w:hAnsi="Consolas" w:cs="Consolas"/>
          <w:color w:val="000000"/>
          <w:sz w:val="18"/>
          <w:szCs w:val="18"/>
          <w:lang w:bidi="he-IL"/>
        </w:rPr>
        <w:t>selectedTargetSystem</w:t>
      </w:r>
      <w:proofErr w:type="spellEnd"/>
      <w:r w:rsidRPr="00C24E68">
        <w:rPr>
          <w:rFonts w:ascii="Consolas" w:hAnsi="Consolas" w:cs="Consolas"/>
          <w:color w:val="000000"/>
          <w:sz w:val="18"/>
          <w:szCs w:val="18"/>
          <w:lang w:bidi="he-IL"/>
        </w:rPr>
        <w:t xml:space="preserve"> = </w:t>
      </w:r>
      <w:proofErr w:type="spellStart"/>
      <w:r w:rsidRPr="00C24E68">
        <w:rPr>
          <w:rFonts w:ascii="Consolas" w:hAnsi="Consolas" w:cs="Consolas"/>
          <w:color w:val="000000"/>
          <w:sz w:val="18"/>
          <w:szCs w:val="18"/>
          <w:lang w:bidi="he-IL"/>
        </w:rPr>
        <w:t>oFeedTypeDropDownBox.getSelectedKey</w:t>
      </w:r>
      <w:proofErr w:type="spellEnd"/>
      <w:r w:rsidRPr="00C24E68">
        <w:rPr>
          <w:rFonts w:ascii="Consolas" w:hAnsi="Consolas" w:cs="Consolas"/>
          <w:color w:val="000000"/>
          <w:sz w:val="18"/>
          <w:szCs w:val="18"/>
          <w:lang w:bidi="he-IL"/>
        </w:rPr>
        <w:t>();</w:t>
      </w:r>
    </w:p>
    <w:p w:rsidR="00D21D88" w:rsidRPr="00C24E68" w:rsidRDefault="00D21D88" w:rsidP="00D21D88">
      <w:pPr>
        <w:shd w:val="clear" w:color="auto" w:fill="DBE5F1" w:themeFill="accent1" w:themeFillTint="33"/>
        <w:autoSpaceDE w:val="0"/>
        <w:autoSpaceDN w:val="0"/>
        <w:adjustRightInd w:val="0"/>
        <w:ind w:left="993"/>
        <w:rPr>
          <w:rFonts w:ascii="Consolas" w:hAnsi="Consolas" w:cs="Consolas"/>
          <w:color w:val="000000"/>
          <w:sz w:val="18"/>
          <w:szCs w:val="18"/>
          <w:lang w:bidi="he-IL"/>
        </w:rPr>
      </w:pPr>
      <w:proofErr w:type="spellStart"/>
      <w:proofErr w:type="gramStart"/>
      <w:r w:rsidRPr="00C24E68">
        <w:rPr>
          <w:rFonts w:ascii="Consolas" w:hAnsi="Consolas" w:cs="Consolas"/>
          <w:color w:val="000000"/>
          <w:sz w:val="18"/>
          <w:szCs w:val="18"/>
          <w:lang w:bidi="he-IL"/>
        </w:rPr>
        <w:t>prefs.setPreference</w:t>
      </w:r>
      <w:proofErr w:type="spellEnd"/>
      <w:r w:rsidRPr="00C24E68">
        <w:rPr>
          <w:rFonts w:ascii="Consolas" w:hAnsi="Consolas" w:cs="Consolas"/>
          <w:color w:val="000000"/>
          <w:sz w:val="18"/>
          <w:szCs w:val="18"/>
          <w:lang w:bidi="he-IL"/>
        </w:rPr>
        <w:t>(</w:t>
      </w:r>
      <w:proofErr w:type="gramEnd"/>
      <w:r w:rsidRPr="00C24E68">
        <w:rPr>
          <w:rFonts w:ascii="Consolas" w:hAnsi="Consolas" w:cs="Consolas"/>
          <w:color w:val="2A00FF"/>
          <w:sz w:val="18"/>
          <w:szCs w:val="18"/>
          <w:lang w:bidi="he-IL"/>
        </w:rPr>
        <w:t>"</w:t>
      </w:r>
      <w:proofErr w:type="spellStart"/>
      <w:r w:rsidRPr="00C24E68">
        <w:rPr>
          <w:rFonts w:ascii="Consolas" w:hAnsi="Consolas" w:cs="Consolas"/>
          <w:color w:val="2A00FF"/>
          <w:sz w:val="18"/>
          <w:szCs w:val="18"/>
          <w:lang w:bidi="he-IL"/>
        </w:rPr>
        <w:t>targetSystem</w:t>
      </w:r>
      <w:proofErr w:type="spellEnd"/>
      <w:r w:rsidRPr="00C24E68">
        <w:rPr>
          <w:rFonts w:ascii="Consolas" w:hAnsi="Consolas" w:cs="Consolas"/>
          <w:color w:val="2A00FF"/>
          <w:sz w:val="18"/>
          <w:szCs w:val="18"/>
          <w:lang w:bidi="he-IL"/>
        </w:rPr>
        <w:t>"</w:t>
      </w:r>
      <w:r w:rsidRPr="00C24E68">
        <w:rPr>
          <w:rFonts w:ascii="Consolas" w:hAnsi="Consolas" w:cs="Consolas"/>
          <w:color w:val="000000"/>
          <w:sz w:val="18"/>
          <w:szCs w:val="18"/>
          <w:lang w:bidi="he-IL"/>
        </w:rPr>
        <w:t>,</w:t>
      </w:r>
      <w:proofErr w:type="spellStart"/>
      <w:r w:rsidRPr="00C24E68">
        <w:rPr>
          <w:rFonts w:ascii="Consolas" w:hAnsi="Consolas" w:cs="Consolas"/>
          <w:color w:val="000000"/>
          <w:sz w:val="18"/>
          <w:szCs w:val="18"/>
          <w:lang w:bidi="he-IL"/>
        </w:rPr>
        <w:t>selectedTargetSystem</w:t>
      </w:r>
      <w:proofErr w:type="spellEnd"/>
      <w:r w:rsidRPr="00C24E68">
        <w:rPr>
          <w:rFonts w:ascii="Consolas" w:hAnsi="Consolas" w:cs="Consolas"/>
          <w:color w:val="000000"/>
          <w:sz w:val="18"/>
          <w:szCs w:val="18"/>
          <w:lang w:bidi="he-IL"/>
        </w:rPr>
        <w:t>);</w:t>
      </w:r>
    </w:p>
    <w:p w:rsidR="00D21D88" w:rsidRPr="00C24E68" w:rsidRDefault="00D21D88" w:rsidP="00D21D88">
      <w:pPr>
        <w:shd w:val="clear" w:color="auto" w:fill="DBE5F1" w:themeFill="accent1" w:themeFillTint="33"/>
        <w:autoSpaceDE w:val="0"/>
        <w:autoSpaceDN w:val="0"/>
        <w:adjustRightInd w:val="0"/>
        <w:ind w:left="993"/>
        <w:rPr>
          <w:rFonts w:ascii="Consolas" w:hAnsi="Consolas" w:cs="Consolas"/>
          <w:color w:val="008080"/>
          <w:sz w:val="18"/>
          <w:szCs w:val="18"/>
        </w:rPr>
      </w:pPr>
    </w:p>
    <w:p w:rsidR="00D21D88" w:rsidRPr="00C24E68" w:rsidRDefault="00D21D88" w:rsidP="00D21D88">
      <w:pPr>
        <w:shd w:val="clear" w:color="auto" w:fill="DBE5F1" w:themeFill="accent1" w:themeFillTint="33"/>
        <w:autoSpaceDE w:val="0"/>
        <w:autoSpaceDN w:val="0"/>
        <w:adjustRightInd w:val="0"/>
        <w:ind w:left="993"/>
        <w:rPr>
          <w:rFonts w:ascii="Consolas" w:hAnsi="Consolas" w:cs="Consolas"/>
          <w:color w:val="000000"/>
          <w:sz w:val="18"/>
          <w:szCs w:val="18"/>
          <w:lang w:bidi="he-IL"/>
        </w:rPr>
      </w:pPr>
      <w:r w:rsidRPr="00C24E68">
        <w:rPr>
          <w:rFonts w:ascii="Consolas" w:hAnsi="Consolas" w:cs="Consolas"/>
          <w:color w:val="00B050"/>
          <w:sz w:val="18"/>
          <w:szCs w:val="18"/>
          <w:lang w:bidi="he-IL"/>
        </w:rPr>
        <w:t>//Getting a value</w:t>
      </w:r>
    </w:p>
    <w:p w:rsidR="00D21D88" w:rsidRPr="00C24E68" w:rsidRDefault="00D21D88" w:rsidP="00D21D88">
      <w:pPr>
        <w:shd w:val="clear" w:color="auto" w:fill="DBE5F1" w:themeFill="accent1" w:themeFillTint="33"/>
        <w:autoSpaceDE w:val="0"/>
        <w:autoSpaceDN w:val="0"/>
        <w:adjustRightInd w:val="0"/>
        <w:ind w:left="993"/>
        <w:rPr>
          <w:rFonts w:ascii="Consolas" w:hAnsi="Consolas" w:cs="Consolas"/>
          <w:sz w:val="18"/>
          <w:szCs w:val="18"/>
          <w:lang w:bidi="he-IL"/>
        </w:rPr>
      </w:pPr>
      <w:proofErr w:type="spellStart"/>
      <w:proofErr w:type="gramStart"/>
      <w:r w:rsidRPr="00C24E68">
        <w:rPr>
          <w:rFonts w:ascii="Consolas" w:hAnsi="Consolas" w:cs="Consolas"/>
          <w:b/>
          <w:bCs/>
          <w:color w:val="7F0055"/>
          <w:sz w:val="18"/>
          <w:szCs w:val="18"/>
          <w:lang w:bidi="he-IL"/>
        </w:rPr>
        <w:t>var</w:t>
      </w:r>
      <w:proofErr w:type="spellEnd"/>
      <w:proofErr w:type="gramEnd"/>
      <w:r w:rsidRPr="00C24E68">
        <w:rPr>
          <w:rFonts w:ascii="Consolas" w:hAnsi="Consolas" w:cs="Consolas"/>
          <w:b/>
          <w:bCs/>
          <w:color w:val="7F0055"/>
          <w:sz w:val="18"/>
          <w:szCs w:val="18"/>
          <w:lang w:bidi="he-IL"/>
        </w:rPr>
        <w:t xml:space="preserve"> </w:t>
      </w:r>
      <w:proofErr w:type="spellStart"/>
      <w:r w:rsidRPr="00C24E68">
        <w:rPr>
          <w:rFonts w:ascii="Consolas" w:hAnsi="Consolas" w:cs="Consolas"/>
          <w:color w:val="000000"/>
          <w:sz w:val="18"/>
          <w:szCs w:val="18"/>
          <w:lang w:bidi="he-IL"/>
        </w:rPr>
        <w:t>targetSystem</w:t>
      </w:r>
      <w:proofErr w:type="spellEnd"/>
      <w:r w:rsidRPr="00C24E68">
        <w:rPr>
          <w:rFonts w:ascii="Consolas" w:hAnsi="Consolas" w:cs="Consolas"/>
          <w:color w:val="000000"/>
          <w:sz w:val="18"/>
          <w:szCs w:val="18"/>
          <w:lang w:bidi="he-IL"/>
        </w:rPr>
        <w:t xml:space="preserve"> = </w:t>
      </w:r>
      <w:proofErr w:type="spellStart"/>
      <w:r w:rsidRPr="00C24E68">
        <w:rPr>
          <w:rFonts w:ascii="Consolas" w:hAnsi="Consolas" w:cs="Consolas"/>
          <w:color w:val="000000"/>
          <w:sz w:val="18"/>
          <w:szCs w:val="18"/>
          <w:highlight w:val="lightGray"/>
          <w:lang w:bidi="he-IL"/>
        </w:rPr>
        <w:t>prefs</w:t>
      </w:r>
      <w:r w:rsidRPr="00C24E68">
        <w:rPr>
          <w:rFonts w:ascii="Consolas" w:hAnsi="Consolas" w:cs="Consolas"/>
          <w:color w:val="000000"/>
          <w:sz w:val="18"/>
          <w:szCs w:val="18"/>
          <w:lang w:bidi="he-IL"/>
        </w:rPr>
        <w:t>.getPreference</w:t>
      </w:r>
      <w:proofErr w:type="spellEnd"/>
      <w:r w:rsidRPr="00C24E68">
        <w:rPr>
          <w:rFonts w:ascii="Consolas" w:hAnsi="Consolas" w:cs="Consolas"/>
          <w:color w:val="000000"/>
          <w:sz w:val="18"/>
          <w:szCs w:val="18"/>
          <w:lang w:bidi="he-IL"/>
        </w:rPr>
        <w:t>(</w:t>
      </w:r>
      <w:r w:rsidRPr="00C24E68">
        <w:rPr>
          <w:rFonts w:ascii="Consolas" w:hAnsi="Consolas" w:cs="Consolas"/>
          <w:color w:val="2A00FF"/>
          <w:sz w:val="18"/>
          <w:szCs w:val="18"/>
          <w:lang w:bidi="he-IL"/>
        </w:rPr>
        <w:t>"</w:t>
      </w:r>
      <w:proofErr w:type="spellStart"/>
      <w:r w:rsidRPr="00C24E68">
        <w:rPr>
          <w:rFonts w:ascii="Consolas" w:hAnsi="Consolas" w:cs="Consolas"/>
          <w:color w:val="2A00FF"/>
          <w:sz w:val="18"/>
          <w:szCs w:val="18"/>
          <w:lang w:bidi="he-IL"/>
        </w:rPr>
        <w:t>targetSystem</w:t>
      </w:r>
      <w:proofErr w:type="spellEnd"/>
      <w:r w:rsidRPr="00C24E68">
        <w:rPr>
          <w:rFonts w:ascii="Consolas" w:hAnsi="Consolas" w:cs="Consolas"/>
          <w:color w:val="2A00FF"/>
          <w:sz w:val="18"/>
          <w:szCs w:val="18"/>
          <w:lang w:bidi="he-IL"/>
        </w:rPr>
        <w:t>"</w:t>
      </w:r>
      <w:r w:rsidRPr="00C24E68">
        <w:rPr>
          <w:rFonts w:ascii="Consolas" w:hAnsi="Consolas" w:cs="Consolas"/>
          <w:color w:val="000000"/>
          <w:sz w:val="18"/>
          <w:szCs w:val="18"/>
          <w:lang w:bidi="he-IL"/>
        </w:rPr>
        <w:t>);</w:t>
      </w:r>
    </w:p>
    <w:p w:rsidR="00F07F18" w:rsidRPr="00C24E68" w:rsidRDefault="00F07F18" w:rsidP="00F07F18">
      <w:pPr>
        <w:pStyle w:val="ListContinue"/>
      </w:pPr>
    </w:p>
    <w:p w:rsidR="00F07F18" w:rsidRDefault="00F07F18" w:rsidP="00D21D88">
      <w:pPr>
        <w:pStyle w:val="ListBullet2"/>
      </w:pPr>
      <w:r w:rsidRPr="00C24E68">
        <w:rPr>
          <w:b/>
          <w:bCs/>
        </w:rPr>
        <w:t>SAPUI5:</w:t>
      </w:r>
      <w:r w:rsidRPr="00C24E68">
        <w:t xml:space="preserve"> The </w:t>
      </w:r>
      <w:r w:rsidRPr="00C24E68">
        <w:rPr>
          <w:i/>
          <w:iCs/>
        </w:rPr>
        <w:t>Registration</w:t>
      </w:r>
      <w:r w:rsidR="00B86A6D" w:rsidRPr="00C24E68">
        <w:rPr>
          <w:i/>
          <w:iCs/>
        </w:rPr>
        <w:t xml:space="preserve"> </w:t>
      </w:r>
      <w:r w:rsidRPr="00C24E68">
        <w:rPr>
          <w:i/>
          <w:iCs/>
        </w:rPr>
        <w:t>Form</w:t>
      </w:r>
      <w:r w:rsidRPr="00C24E68">
        <w:t xml:space="preserve"> widget UI is developed using SAPUI5. In order to use the latest version of the SAPUI5 library. </w:t>
      </w:r>
      <w:r w:rsidRPr="00C24E68">
        <w:rPr>
          <w:color w:val="333333"/>
          <w:sz w:val="19"/>
          <w:szCs w:val="19"/>
          <w:lang w:eastAsia="en-US" w:bidi="he-IL"/>
        </w:rPr>
        <w:t>The</w:t>
      </w:r>
      <w:r w:rsidRPr="00C24E68">
        <w:rPr>
          <w:rFonts w:ascii="Courier New" w:hAnsi="Courier New" w:cs="Courier New"/>
          <w:color w:val="333333"/>
          <w:sz w:val="19"/>
          <w:szCs w:val="19"/>
          <w:lang w:eastAsia="en-US" w:bidi="he-IL"/>
        </w:rPr>
        <w:t> sap-</w:t>
      </w:r>
      <w:proofErr w:type="spellStart"/>
      <w:r w:rsidRPr="00C24E68">
        <w:rPr>
          <w:rFonts w:ascii="Courier New" w:hAnsi="Courier New" w:cs="Courier New"/>
          <w:color w:val="333333"/>
          <w:sz w:val="19"/>
          <w:szCs w:val="19"/>
          <w:lang w:eastAsia="en-US" w:bidi="he-IL"/>
        </w:rPr>
        <w:t>ui</w:t>
      </w:r>
      <w:proofErr w:type="spellEnd"/>
      <w:r w:rsidRPr="00C24E68">
        <w:rPr>
          <w:rFonts w:ascii="Courier New" w:hAnsi="Courier New" w:cs="Courier New"/>
          <w:color w:val="333333"/>
          <w:sz w:val="19"/>
          <w:szCs w:val="19"/>
          <w:lang w:eastAsia="en-US" w:bidi="he-IL"/>
        </w:rPr>
        <w:t>-bootstrap</w:t>
      </w:r>
      <w:r w:rsidRPr="00C24E68">
        <w:rPr>
          <w:color w:val="333333"/>
          <w:sz w:val="19"/>
          <w:szCs w:val="19"/>
          <w:lang w:eastAsia="en-US" w:bidi="he-IL"/>
        </w:rPr>
        <w:t> </w:t>
      </w:r>
      <w:r w:rsidRPr="00C24E68">
        <w:t>ID is used to load the latest version of the SAPUI5 library from the Cloud Portal servers, as follows:</w:t>
      </w:r>
    </w:p>
    <w:p w:rsidR="00F07F18" w:rsidRPr="00C24E68" w:rsidRDefault="00F07F18" w:rsidP="00D21D88">
      <w:pPr>
        <w:shd w:val="clear" w:color="auto" w:fill="DBE5F1" w:themeFill="accent1" w:themeFillTint="33"/>
        <w:tabs>
          <w:tab w:val="clear" w:pos="720"/>
          <w:tab w:val="clear" w:pos="1152"/>
          <w:tab w:val="left" w:pos="1134"/>
          <w:tab w:val="left" w:pos="1832"/>
          <w:tab w:val="left" w:pos="2127"/>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ind w:left="1134"/>
        <w:rPr>
          <w:rFonts w:ascii="Courier New" w:hAnsi="Courier New" w:cs="Courier New"/>
          <w:color w:val="333333"/>
          <w:sz w:val="18"/>
          <w:szCs w:val="18"/>
          <w:lang w:bidi="he-IL"/>
        </w:rPr>
      </w:pPr>
      <w:r w:rsidRPr="00C24E68">
        <w:rPr>
          <w:rFonts w:ascii="Courier New" w:hAnsi="Courier New" w:cs="Courier New"/>
          <w:color w:val="333333"/>
          <w:sz w:val="18"/>
          <w:szCs w:val="18"/>
          <w:lang w:bidi="he-IL"/>
        </w:rPr>
        <w:t>&lt;script id="sap-</w:t>
      </w:r>
      <w:proofErr w:type="spellStart"/>
      <w:r w:rsidRPr="00C24E68">
        <w:rPr>
          <w:rFonts w:ascii="Courier New" w:hAnsi="Courier New" w:cs="Courier New"/>
          <w:color w:val="333333"/>
          <w:sz w:val="18"/>
          <w:szCs w:val="18"/>
          <w:lang w:bidi="he-IL"/>
        </w:rPr>
        <w:t>ui</w:t>
      </w:r>
      <w:proofErr w:type="spellEnd"/>
      <w:r w:rsidRPr="00C24E68">
        <w:rPr>
          <w:rFonts w:ascii="Courier New" w:hAnsi="Courier New" w:cs="Courier New"/>
          <w:color w:val="333333"/>
          <w:sz w:val="18"/>
          <w:szCs w:val="18"/>
          <w:lang w:bidi="he-IL"/>
        </w:rPr>
        <w:t>-bootstrap"</w:t>
      </w:r>
    </w:p>
    <w:p w:rsidR="00F07F18" w:rsidRPr="00C24E68" w:rsidRDefault="00F07F18" w:rsidP="00D21D88">
      <w:pPr>
        <w:shd w:val="clear" w:color="auto" w:fill="DBE5F1" w:themeFill="accent1" w:themeFillTint="33"/>
        <w:tabs>
          <w:tab w:val="clear" w:pos="720"/>
          <w:tab w:val="clear" w:pos="1152"/>
          <w:tab w:val="left" w:pos="1134"/>
          <w:tab w:val="left" w:pos="1832"/>
          <w:tab w:val="left" w:pos="2127"/>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ind w:left="1134"/>
        <w:rPr>
          <w:rFonts w:ascii="Courier New" w:hAnsi="Courier New" w:cs="Courier New"/>
          <w:color w:val="333333"/>
          <w:sz w:val="18"/>
          <w:szCs w:val="18"/>
          <w:lang w:bidi="he-IL"/>
        </w:rPr>
      </w:pPr>
      <w:r w:rsidRPr="00C24E68">
        <w:rPr>
          <w:rFonts w:ascii="Courier New" w:hAnsi="Courier New" w:cs="Courier New"/>
          <w:color w:val="333333"/>
          <w:sz w:val="18"/>
          <w:szCs w:val="18"/>
          <w:lang w:bidi="he-IL"/>
        </w:rPr>
        <w:t xml:space="preserve">      </w:t>
      </w:r>
      <w:proofErr w:type="gramStart"/>
      <w:r w:rsidRPr="00C24E68">
        <w:rPr>
          <w:rFonts w:ascii="Courier New" w:hAnsi="Courier New" w:cs="Courier New"/>
          <w:color w:val="333333"/>
          <w:sz w:val="18"/>
          <w:szCs w:val="18"/>
          <w:lang w:bidi="he-IL"/>
        </w:rPr>
        <w:t>type</w:t>
      </w:r>
      <w:proofErr w:type="gramEnd"/>
      <w:r w:rsidRPr="00C24E68">
        <w:rPr>
          <w:rFonts w:ascii="Courier New" w:hAnsi="Courier New" w:cs="Courier New"/>
          <w:color w:val="333333"/>
          <w:sz w:val="18"/>
          <w:szCs w:val="18"/>
          <w:lang w:bidi="he-IL"/>
        </w:rPr>
        <w:t>="text/</w:t>
      </w:r>
      <w:proofErr w:type="spellStart"/>
      <w:r w:rsidRPr="00C24E68">
        <w:rPr>
          <w:rFonts w:ascii="Courier New" w:hAnsi="Courier New" w:cs="Courier New"/>
          <w:color w:val="333333"/>
          <w:sz w:val="18"/>
          <w:szCs w:val="18"/>
          <w:lang w:bidi="he-IL"/>
        </w:rPr>
        <w:t>javascript</w:t>
      </w:r>
      <w:proofErr w:type="spellEnd"/>
      <w:r w:rsidRPr="00C24E68">
        <w:rPr>
          <w:rFonts w:ascii="Courier New" w:hAnsi="Courier New" w:cs="Courier New"/>
          <w:color w:val="333333"/>
          <w:sz w:val="18"/>
          <w:szCs w:val="18"/>
          <w:lang w:bidi="he-IL"/>
        </w:rPr>
        <w:t>"</w:t>
      </w:r>
    </w:p>
    <w:p w:rsidR="00F07F18" w:rsidRPr="00C24E68" w:rsidRDefault="00F07F18" w:rsidP="00D21D88">
      <w:pPr>
        <w:shd w:val="clear" w:color="auto" w:fill="DBE5F1" w:themeFill="accent1" w:themeFillTint="33"/>
        <w:tabs>
          <w:tab w:val="clear" w:pos="720"/>
          <w:tab w:val="clear" w:pos="1152"/>
          <w:tab w:val="left" w:pos="1134"/>
          <w:tab w:val="left" w:pos="1832"/>
          <w:tab w:val="left" w:pos="2127"/>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ind w:left="1134"/>
        <w:rPr>
          <w:rFonts w:ascii="Courier New" w:hAnsi="Courier New" w:cs="Courier New"/>
          <w:color w:val="333333"/>
          <w:sz w:val="18"/>
          <w:szCs w:val="18"/>
          <w:lang w:bidi="he-IL"/>
        </w:rPr>
      </w:pPr>
      <w:r w:rsidRPr="00C24E68">
        <w:rPr>
          <w:rFonts w:ascii="Courier New" w:hAnsi="Courier New" w:cs="Courier New"/>
          <w:color w:val="333333"/>
          <w:sz w:val="18"/>
          <w:szCs w:val="18"/>
          <w:lang w:bidi="he-IL"/>
        </w:rPr>
        <w:t xml:space="preserve">      </w:t>
      </w:r>
      <w:proofErr w:type="spellStart"/>
      <w:r w:rsidRPr="00C24E68">
        <w:rPr>
          <w:rFonts w:ascii="Courier New" w:hAnsi="Courier New" w:cs="Courier New"/>
          <w:color w:val="333333"/>
          <w:sz w:val="18"/>
          <w:szCs w:val="18"/>
          <w:lang w:bidi="he-IL"/>
        </w:rPr>
        <w:t>src</w:t>
      </w:r>
      <w:proofErr w:type="spellEnd"/>
      <w:r w:rsidRPr="00C24E68">
        <w:rPr>
          <w:rFonts w:ascii="Courier New" w:hAnsi="Courier New" w:cs="Courier New"/>
          <w:color w:val="333333"/>
          <w:sz w:val="18"/>
          <w:szCs w:val="18"/>
          <w:lang w:bidi="he-IL"/>
        </w:rPr>
        <w:t>="https://sapui5.hana.ondemand.com/resources/sap-ui-core.js"</w:t>
      </w:r>
    </w:p>
    <w:p w:rsidR="00F07F18" w:rsidRPr="00C24E68" w:rsidRDefault="00F07F18" w:rsidP="00D21D88">
      <w:pPr>
        <w:shd w:val="clear" w:color="auto" w:fill="DBE5F1" w:themeFill="accent1" w:themeFillTint="33"/>
        <w:tabs>
          <w:tab w:val="clear" w:pos="720"/>
          <w:tab w:val="clear" w:pos="1152"/>
          <w:tab w:val="left" w:pos="1134"/>
          <w:tab w:val="left" w:pos="1832"/>
          <w:tab w:val="left" w:pos="2127"/>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ind w:left="1134"/>
        <w:rPr>
          <w:rFonts w:ascii="Courier New" w:hAnsi="Courier New" w:cs="Courier New"/>
          <w:color w:val="333333"/>
          <w:sz w:val="18"/>
          <w:szCs w:val="18"/>
          <w:lang w:bidi="he-IL"/>
        </w:rPr>
      </w:pPr>
      <w:r w:rsidRPr="00C24E68">
        <w:rPr>
          <w:rFonts w:ascii="Courier New" w:hAnsi="Courier New" w:cs="Courier New"/>
          <w:color w:val="333333"/>
          <w:sz w:val="18"/>
          <w:szCs w:val="18"/>
          <w:lang w:bidi="he-IL"/>
        </w:rPr>
        <w:t xml:space="preserve">      </w:t>
      </w:r>
      <w:proofErr w:type="gramStart"/>
      <w:r w:rsidRPr="00C24E68">
        <w:rPr>
          <w:rFonts w:ascii="Courier New" w:hAnsi="Courier New" w:cs="Courier New"/>
          <w:color w:val="333333"/>
          <w:sz w:val="18"/>
          <w:szCs w:val="18"/>
          <w:lang w:bidi="he-IL"/>
        </w:rPr>
        <w:t>data-sap-</w:t>
      </w:r>
      <w:proofErr w:type="spellStart"/>
      <w:r w:rsidRPr="00C24E68">
        <w:rPr>
          <w:rFonts w:ascii="Courier New" w:hAnsi="Courier New" w:cs="Courier New"/>
          <w:color w:val="333333"/>
          <w:sz w:val="18"/>
          <w:szCs w:val="18"/>
          <w:lang w:bidi="he-IL"/>
        </w:rPr>
        <w:t>ui</w:t>
      </w:r>
      <w:proofErr w:type="spellEnd"/>
      <w:r w:rsidRPr="00C24E68">
        <w:rPr>
          <w:rFonts w:ascii="Courier New" w:hAnsi="Courier New" w:cs="Courier New"/>
          <w:color w:val="333333"/>
          <w:sz w:val="18"/>
          <w:szCs w:val="18"/>
          <w:lang w:bidi="he-IL"/>
        </w:rPr>
        <w:t>-theme</w:t>
      </w:r>
      <w:proofErr w:type="gramEnd"/>
      <w:r w:rsidRPr="00C24E68">
        <w:rPr>
          <w:rFonts w:ascii="Courier New" w:hAnsi="Courier New" w:cs="Courier New"/>
          <w:color w:val="333333"/>
          <w:sz w:val="18"/>
          <w:szCs w:val="18"/>
          <w:lang w:bidi="he-IL"/>
        </w:rPr>
        <w:t>="</w:t>
      </w:r>
      <w:proofErr w:type="spellStart"/>
      <w:r w:rsidRPr="00C24E68">
        <w:rPr>
          <w:rFonts w:ascii="Courier New" w:hAnsi="Courier New" w:cs="Courier New"/>
          <w:color w:val="333333"/>
          <w:sz w:val="18"/>
          <w:szCs w:val="18"/>
          <w:lang w:bidi="he-IL"/>
        </w:rPr>
        <w:t>sap_goldreflection</w:t>
      </w:r>
      <w:proofErr w:type="spellEnd"/>
      <w:r w:rsidRPr="00C24E68">
        <w:rPr>
          <w:rFonts w:ascii="Courier New" w:hAnsi="Courier New" w:cs="Courier New"/>
          <w:color w:val="333333"/>
          <w:sz w:val="18"/>
          <w:szCs w:val="18"/>
          <w:lang w:bidi="he-IL"/>
        </w:rPr>
        <w:t>"</w:t>
      </w:r>
    </w:p>
    <w:p w:rsidR="00F07F18" w:rsidRPr="00C24E68" w:rsidRDefault="00F07F18" w:rsidP="00D21D88">
      <w:pPr>
        <w:shd w:val="clear" w:color="auto" w:fill="DBE5F1" w:themeFill="accent1" w:themeFillTint="33"/>
        <w:tabs>
          <w:tab w:val="clear" w:pos="720"/>
          <w:tab w:val="clear" w:pos="1152"/>
          <w:tab w:val="left" w:pos="1134"/>
          <w:tab w:val="left" w:pos="1832"/>
          <w:tab w:val="left" w:pos="2127"/>
          <w:tab w:val="left" w:pos="2748"/>
          <w:tab w:val="left" w:pos="3664"/>
          <w:tab w:val="left" w:pos="4580"/>
          <w:tab w:val="left" w:pos="5100"/>
          <w:tab w:val="left" w:pos="7328"/>
          <w:tab w:val="left" w:pos="8244"/>
          <w:tab w:val="left" w:pos="9160"/>
          <w:tab w:val="left" w:pos="10076"/>
          <w:tab w:val="left" w:pos="10992"/>
          <w:tab w:val="left" w:pos="11908"/>
          <w:tab w:val="left" w:pos="12824"/>
          <w:tab w:val="left" w:pos="13740"/>
          <w:tab w:val="left" w:pos="14656"/>
        </w:tabs>
        <w:spacing w:before="40" w:after="40"/>
        <w:ind w:left="1134"/>
        <w:rPr>
          <w:rFonts w:ascii="Courier New" w:hAnsi="Courier New" w:cs="Courier New"/>
          <w:color w:val="333333"/>
          <w:sz w:val="18"/>
          <w:szCs w:val="18"/>
          <w:lang w:bidi="he-IL"/>
        </w:rPr>
      </w:pPr>
      <w:r w:rsidRPr="00C24E68">
        <w:rPr>
          <w:rFonts w:ascii="Courier New" w:hAnsi="Courier New" w:cs="Courier New"/>
          <w:color w:val="333333"/>
          <w:sz w:val="18"/>
          <w:szCs w:val="18"/>
          <w:lang w:bidi="he-IL"/>
        </w:rPr>
        <w:t xml:space="preserve">      </w:t>
      </w:r>
      <w:proofErr w:type="gramStart"/>
      <w:r w:rsidRPr="00C24E68">
        <w:rPr>
          <w:rFonts w:ascii="Courier New" w:hAnsi="Courier New" w:cs="Courier New"/>
          <w:color w:val="333333"/>
          <w:sz w:val="18"/>
          <w:szCs w:val="18"/>
          <w:lang w:bidi="he-IL"/>
        </w:rPr>
        <w:t>data-sap-</w:t>
      </w:r>
      <w:proofErr w:type="spellStart"/>
      <w:r w:rsidRPr="00C24E68">
        <w:rPr>
          <w:rFonts w:ascii="Courier New" w:hAnsi="Courier New" w:cs="Courier New"/>
          <w:color w:val="333333"/>
          <w:sz w:val="18"/>
          <w:szCs w:val="18"/>
          <w:lang w:bidi="he-IL"/>
        </w:rPr>
        <w:t>ui</w:t>
      </w:r>
      <w:proofErr w:type="spellEnd"/>
      <w:r w:rsidRPr="00C24E68">
        <w:rPr>
          <w:rFonts w:ascii="Courier New" w:hAnsi="Courier New" w:cs="Courier New"/>
          <w:color w:val="333333"/>
          <w:sz w:val="18"/>
          <w:szCs w:val="18"/>
          <w:lang w:bidi="he-IL"/>
        </w:rPr>
        <w:t>-libs</w:t>
      </w:r>
      <w:proofErr w:type="gramEnd"/>
      <w:r w:rsidRPr="00C24E68">
        <w:rPr>
          <w:rFonts w:ascii="Courier New" w:hAnsi="Courier New" w:cs="Courier New"/>
          <w:color w:val="333333"/>
          <w:sz w:val="18"/>
          <w:szCs w:val="18"/>
          <w:lang w:bidi="he-IL"/>
        </w:rPr>
        <w:t>="</w:t>
      </w:r>
      <w:proofErr w:type="spellStart"/>
      <w:r w:rsidRPr="00C24E68">
        <w:rPr>
          <w:rFonts w:ascii="Courier New" w:hAnsi="Courier New" w:cs="Courier New"/>
          <w:color w:val="333333"/>
          <w:sz w:val="18"/>
          <w:szCs w:val="18"/>
          <w:lang w:bidi="he-IL"/>
        </w:rPr>
        <w:t>sap.ui.commons</w:t>
      </w:r>
      <w:proofErr w:type="spellEnd"/>
      <w:r w:rsidRPr="00C24E68">
        <w:rPr>
          <w:rFonts w:ascii="Courier New" w:hAnsi="Courier New" w:cs="Courier New"/>
          <w:color w:val="333333"/>
          <w:sz w:val="18"/>
          <w:szCs w:val="18"/>
          <w:lang w:bidi="he-IL"/>
        </w:rPr>
        <w:t>"&gt;</w:t>
      </w:r>
    </w:p>
    <w:p w:rsidR="00F07F18" w:rsidRPr="00C24E68" w:rsidRDefault="00F07F18" w:rsidP="00D21D88">
      <w:pPr>
        <w:shd w:val="clear" w:color="auto" w:fill="DBE5F1" w:themeFill="accent1" w:themeFillTint="33"/>
        <w:tabs>
          <w:tab w:val="clear" w:pos="720"/>
          <w:tab w:val="clear" w:pos="1152"/>
          <w:tab w:val="left" w:pos="1134"/>
          <w:tab w:val="left" w:pos="1832"/>
          <w:tab w:val="left" w:pos="2127"/>
          <w:tab w:val="left" w:pos="2748"/>
          <w:tab w:val="left" w:pos="3664"/>
          <w:tab w:val="left" w:pos="4580"/>
          <w:tab w:val="left" w:pos="5100"/>
          <w:tab w:val="left" w:pos="7328"/>
          <w:tab w:val="left" w:pos="8244"/>
          <w:tab w:val="left" w:pos="9160"/>
          <w:tab w:val="left" w:pos="10076"/>
          <w:tab w:val="left" w:pos="10992"/>
          <w:tab w:val="left" w:pos="11908"/>
          <w:tab w:val="left" w:pos="12824"/>
          <w:tab w:val="left" w:pos="13740"/>
          <w:tab w:val="left" w:pos="14656"/>
        </w:tabs>
        <w:spacing w:before="40" w:after="40"/>
        <w:ind w:left="1134"/>
        <w:rPr>
          <w:rFonts w:ascii="Courier New" w:hAnsi="Courier New" w:cs="Courier New"/>
          <w:color w:val="333333"/>
          <w:sz w:val="18"/>
          <w:szCs w:val="18"/>
          <w:lang w:bidi="he-IL"/>
        </w:rPr>
      </w:pPr>
      <w:r w:rsidRPr="00C24E68">
        <w:rPr>
          <w:rFonts w:ascii="Courier New" w:hAnsi="Courier New" w:cs="Courier New"/>
          <w:color w:val="333333"/>
          <w:sz w:val="18"/>
          <w:szCs w:val="18"/>
          <w:lang w:bidi="he-IL"/>
        </w:rPr>
        <w:t>&lt;/script&gt;</w:t>
      </w:r>
      <w:r w:rsidRPr="00C24E68">
        <w:rPr>
          <w:rFonts w:ascii="Courier New" w:hAnsi="Courier New" w:cs="Courier New"/>
          <w:color w:val="333333"/>
          <w:sz w:val="18"/>
          <w:szCs w:val="18"/>
          <w:lang w:bidi="he-IL"/>
        </w:rPr>
        <w:tab/>
      </w:r>
    </w:p>
    <w:p w:rsidR="00613DA2" w:rsidRDefault="00613DA2" w:rsidP="00D21D88">
      <w:pPr>
        <w:pStyle w:val="Heading2a"/>
        <w:rPr>
          <w:lang w:val="en-US"/>
        </w:rPr>
      </w:pPr>
    </w:p>
    <w:p w:rsidR="00D21D88" w:rsidRPr="00C24E68" w:rsidRDefault="005C4383" w:rsidP="00D21D88">
      <w:pPr>
        <w:pStyle w:val="Heading2a"/>
        <w:rPr>
          <w:lang w:val="en-US"/>
        </w:rPr>
      </w:pPr>
      <w:bookmarkStart w:id="47" w:name="_Toc381885315"/>
      <w:r>
        <w:rPr>
          <w:lang w:val="en-US"/>
        </w:rPr>
        <w:t>About</w:t>
      </w:r>
      <w:r w:rsidR="00D21D88" w:rsidRPr="00C24E68">
        <w:rPr>
          <w:lang w:val="en-US"/>
        </w:rPr>
        <w:t xml:space="preserve"> the HTTP destination</w:t>
      </w:r>
      <w:bookmarkEnd w:id="47"/>
    </w:p>
    <w:p w:rsidR="00F07F18" w:rsidRPr="00C24E68" w:rsidRDefault="005C4383" w:rsidP="00D21D88">
      <w:r>
        <w:t xml:space="preserve">At the beginning of this exercise you deployed two destination files to your account. </w:t>
      </w:r>
      <w:r w:rsidR="00F07F18" w:rsidRPr="00C24E68">
        <w:t xml:space="preserve">Cloud Portal uses HANA Cloud HTTP </w:t>
      </w:r>
      <w:r w:rsidR="00D21D88" w:rsidRPr="00C24E68">
        <w:t>D</w:t>
      </w:r>
      <w:r w:rsidR="00F07F18" w:rsidRPr="00C24E68">
        <w:t xml:space="preserve">estination to point to a back-end system. Destinations are deployed to the Cloud Portal landscape, and contain the information about the destination system (hostname, port, authentication type, </w:t>
      </w:r>
      <w:r w:rsidR="00D21D88" w:rsidRPr="00C24E68">
        <w:t>and so on</w:t>
      </w:r>
      <w:r w:rsidR="00F07F18" w:rsidRPr="00C24E68">
        <w:t>.).</w:t>
      </w:r>
    </w:p>
    <w:p w:rsidR="00F07F18" w:rsidRPr="00C24E68" w:rsidRDefault="00F07F18" w:rsidP="00D21D88">
      <w:r w:rsidRPr="00C24E68">
        <w:t xml:space="preserve">To use the HANA Cloud HTTP Destination, the URL pointing to the back-end service should have the following format: </w:t>
      </w:r>
      <w:r w:rsidRPr="00C24E68">
        <w:rPr>
          <w:rFonts w:ascii="Courier New" w:hAnsi="Courier New" w:cs="Courier New"/>
          <w:lang w:eastAsia="de-DE"/>
        </w:rPr>
        <w:t>http://dest.&lt;destination_name&gt;/&lt;path_to_service</w:t>
      </w:r>
      <w:r w:rsidRPr="00C24E68">
        <w:rPr>
          <w:rFonts w:ascii="Courier New" w:hAnsi="Courier New" w:cs="Courier New"/>
        </w:rPr>
        <w:t>&gt;</w:t>
      </w:r>
    </w:p>
    <w:p w:rsidR="00F07F18" w:rsidRPr="00C24E68" w:rsidRDefault="00F07F18" w:rsidP="00D21D88">
      <w:pPr>
        <w:pStyle w:val="ListBullet"/>
      </w:pPr>
      <w:proofErr w:type="spellStart"/>
      <w:r w:rsidRPr="00C24E68">
        <w:rPr>
          <w:rStyle w:val="ScreenOutput"/>
        </w:rPr>
        <w:t>destination_name</w:t>
      </w:r>
      <w:proofErr w:type="spellEnd"/>
      <w:r w:rsidRPr="00C24E68">
        <w:rPr>
          <w:sz w:val="19"/>
          <w:szCs w:val="19"/>
        </w:rPr>
        <w:t>:</w:t>
      </w:r>
      <w:r w:rsidRPr="00C24E68">
        <w:t xml:space="preserve"> The name of the destination, as configured in the destination properties file.</w:t>
      </w:r>
    </w:p>
    <w:p w:rsidR="00F07F18" w:rsidRPr="00C24E68" w:rsidRDefault="00F07F18" w:rsidP="00D21D88">
      <w:pPr>
        <w:pStyle w:val="ListBullet"/>
      </w:pPr>
      <w:proofErr w:type="spellStart"/>
      <w:r w:rsidRPr="00C24E68">
        <w:rPr>
          <w:rStyle w:val="ScreenOutput"/>
        </w:rPr>
        <w:t>path_to_service</w:t>
      </w:r>
      <w:proofErr w:type="spellEnd"/>
      <w:r w:rsidRPr="00C24E68">
        <w:t>: The path to the back-end service, as in the JavaScript code.</w:t>
      </w:r>
    </w:p>
    <w:p w:rsidR="00F07F18" w:rsidRPr="00C24E68" w:rsidRDefault="00F07F18" w:rsidP="00F07F18">
      <w:pPr>
        <w:pStyle w:val="ListContinue"/>
        <w:rPr>
          <w:lang w:bidi="he-IL"/>
        </w:rPr>
      </w:pPr>
    </w:p>
    <w:p w:rsidR="00F07F18" w:rsidRPr="00C24E68" w:rsidRDefault="00F07F18" w:rsidP="00D21D88">
      <w:pPr>
        <w:rPr>
          <w:b/>
          <w:bCs/>
        </w:rPr>
      </w:pPr>
      <w:r w:rsidRPr="00C24E68">
        <w:rPr>
          <w:b/>
          <w:bCs/>
        </w:rPr>
        <w:t>NOTE</w:t>
      </w:r>
      <w:r w:rsidR="00D21D88" w:rsidRPr="00C24E68">
        <w:rPr>
          <w:b/>
          <w:bCs/>
        </w:rPr>
        <w:t>S</w:t>
      </w:r>
      <w:r w:rsidRPr="00C24E68">
        <w:rPr>
          <w:b/>
          <w:bCs/>
        </w:rPr>
        <w:t>:</w:t>
      </w:r>
    </w:p>
    <w:p w:rsidR="00F07F18" w:rsidRPr="00C24E68" w:rsidRDefault="00F07F18" w:rsidP="00D21D88">
      <w:pPr>
        <w:pStyle w:val="ListBullet"/>
      </w:pPr>
      <w:r w:rsidRPr="00C24E68">
        <w:t xml:space="preserve">When using a destination on a public page, the destination name must have a </w:t>
      </w:r>
      <w:r w:rsidRPr="00C24E68">
        <w:rPr>
          <w:rFonts w:ascii="Courier New" w:hAnsi="Courier New" w:cs="Courier New"/>
        </w:rPr>
        <w:t>__public</w:t>
      </w:r>
      <w:r w:rsidRPr="00C24E68">
        <w:t xml:space="preserve"> (two underscores) suffix. This is required for permission purposes. </w:t>
      </w:r>
    </w:p>
    <w:p w:rsidR="00F07F18" w:rsidRPr="00C24E68" w:rsidRDefault="00F07F18" w:rsidP="00D21D88">
      <w:pPr>
        <w:pStyle w:val="ListBullet"/>
      </w:pPr>
      <w:r w:rsidRPr="00C24E68">
        <w:t>Due to certain limitations of this exercise, the implementation of the destination has changed. Instead of having a destination deployed automatically to each of the accounts, a proxy application has been defined for using the destination to the back-end system. The correct URL for a production environment in this case would be:</w:t>
      </w:r>
    </w:p>
    <w:p w:rsidR="00F07F18" w:rsidRPr="00C24E68" w:rsidRDefault="00F07F18" w:rsidP="00D21D88">
      <w:pPr>
        <w:pStyle w:val="ListBullet2"/>
        <w:numPr>
          <w:ilvl w:val="0"/>
          <w:numId w:val="0"/>
        </w:numPr>
        <w:ind w:left="567"/>
        <w:rPr>
          <w:sz w:val="18"/>
          <w:szCs w:val="18"/>
        </w:rPr>
      </w:pPr>
      <w:proofErr w:type="spellStart"/>
      <w:r w:rsidRPr="00C24E68">
        <w:rPr>
          <w:rFonts w:ascii="Consolas" w:hAnsi="Consolas" w:cs="Consolas"/>
          <w:b/>
          <w:bCs/>
          <w:color w:val="7F0055"/>
          <w:sz w:val="18"/>
          <w:szCs w:val="18"/>
          <w:shd w:val="clear" w:color="auto" w:fill="DBE5F1" w:themeFill="accent1" w:themeFillTint="33"/>
          <w:lang w:bidi="he-IL"/>
        </w:rPr>
        <w:t>var</w:t>
      </w:r>
      <w:proofErr w:type="spellEnd"/>
      <w:r w:rsidRPr="00C24E68">
        <w:rPr>
          <w:rFonts w:ascii="Consolas" w:hAnsi="Consolas" w:cs="Consolas"/>
          <w:color w:val="000000"/>
          <w:sz w:val="18"/>
          <w:szCs w:val="18"/>
          <w:shd w:val="clear" w:color="auto" w:fill="DBE5F1" w:themeFill="accent1" w:themeFillTint="33"/>
          <w:lang w:bidi="he-IL"/>
        </w:rPr>
        <w:t xml:space="preserve"> </w:t>
      </w:r>
      <w:proofErr w:type="spellStart"/>
      <w:r w:rsidRPr="00C24E68">
        <w:rPr>
          <w:rFonts w:ascii="Consolas" w:hAnsi="Consolas" w:cs="Consolas"/>
          <w:color w:val="000000"/>
          <w:sz w:val="18"/>
          <w:szCs w:val="18"/>
          <w:shd w:val="clear" w:color="auto" w:fill="DBE5F1" w:themeFill="accent1" w:themeFillTint="33"/>
          <w:lang w:bidi="he-IL"/>
        </w:rPr>
        <w:t>url</w:t>
      </w:r>
      <w:proofErr w:type="spellEnd"/>
      <w:r w:rsidRPr="00C24E68">
        <w:rPr>
          <w:rFonts w:ascii="Consolas" w:hAnsi="Consolas" w:cs="Consolas"/>
          <w:color w:val="000000"/>
          <w:sz w:val="18"/>
          <w:szCs w:val="18"/>
          <w:shd w:val="clear" w:color="auto" w:fill="DBE5F1" w:themeFill="accent1" w:themeFillTint="33"/>
          <w:lang w:bidi="he-IL"/>
        </w:rPr>
        <w:t xml:space="preserve"> = </w:t>
      </w:r>
      <w:r w:rsidRPr="00C24E68">
        <w:rPr>
          <w:rFonts w:ascii="Consolas" w:hAnsi="Consolas" w:cs="Consolas"/>
          <w:color w:val="2A00FF"/>
          <w:sz w:val="18"/>
          <w:szCs w:val="18"/>
          <w:shd w:val="clear" w:color="auto" w:fill="DBE5F1" w:themeFill="accent1" w:themeFillTint="33"/>
        </w:rPr>
        <w:t>'http://dest.</w:t>
      </w:r>
      <w:proofErr w:type="spellStart"/>
      <w:r w:rsidRPr="00C24E68">
        <w:rPr>
          <w:rFonts w:ascii="Consolas" w:hAnsi="Consolas" w:cs="Consolas"/>
          <w:color w:val="2A00FF"/>
          <w:sz w:val="18"/>
          <w:szCs w:val="18"/>
          <w:shd w:val="clear" w:color="auto" w:fill="DBE5F1" w:themeFill="accent1" w:themeFillTint="33"/>
        </w:rPr>
        <w:t>crm</w:t>
      </w:r>
      <w:proofErr w:type="spellEnd"/>
      <w:r w:rsidRPr="00C24E68">
        <w:rPr>
          <w:rFonts w:ascii="Consolas" w:hAnsi="Consolas" w:cs="Consolas"/>
          <w:color w:val="2A00FF"/>
          <w:sz w:val="18"/>
          <w:szCs w:val="18"/>
          <w:shd w:val="clear" w:color="auto" w:fill="DBE5F1" w:themeFill="accent1" w:themeFillTint="33"/>
        </w:rPr>
        <w:t>__public/sap/</w:t>
      </w:r>
      <w:proofErr w:type="spellStart"/>
      <w:r w:rsidRPr="00C24E68">
        <w:rPr>
          <w:rFonts w:ascii="Consolas" w:hAnsi="Consolas" w:cs="Consolas"/>
          <w:color w:val="2A00FF"/>
          <w:sz w:val="18"/>
          <w:szCs w:val="18"/>
          <w:shd w:val="clear" w:color="auto" w:fill="DBE5F1" w:themeFill="accent1" w:themeFillTint="33"/>
        </w:rPr>
        <w:t>opu</w:t>
      </w:r>
      <w:proofErr w:type="spellEnd"/>
      <w:r w:rsidRPr="00C24E68">
        <w:rPr>
          <w:rFonts w:ascii="Consolas" w:hAnsi="Consolas" w:cs="Consolas"/>
          <w:color w:val="2A00FF"/>
          <w:sz w:val="18"/>
          <w:szCs w:val="18"/>
          <w:shd w:val="clear" w:color="auto" w:fill="DBE5F1" w:themeFill="accent1" w:themeFillTint="33"/>
        </w:rPr>
        <w:t>/</w:t>
      </w:r>
      <w:proofErr w:type="spellStart"/>
      <w:r w:rsidRPr="00C24E68">
        <w:rPr>
          <w:rFonts w:ascii="Consolas" w:hAnsi="Consolas" w:cs="Consolas"/>
          <w:color w:val="2A00FF"/>
          <w:sz w:val="18"/>
          <w:szCs w:val="18"/>
          <w:shd w:val="clear" w:color="auto" w:fill="DBE5F1" w:themeFill="accent1" w:themeFillTint="33"/>
        </w:rPr>
        <w:t>odata</w:t>
      </w:r>
      <w:proofErr w:type="spellEnd"/>
      <w:r w:rsidRPr="00C24E68">
        <w:rPr>
          <w:rFonts w:ascii="Consolas" w:hAnsi="Consolas" w:cs="Consolas"/>
          <w:color w:val="2A00FF"/>
          <w:sz w:val="18"/>
          <w:szCs w:val="18"/>
          <w:shd w:val="clear" w:color="auto" w:fill="DBE5F1" w:themeFill="accent1" w:themeFillTint="33"/>
        </w:rPr>
        <w:t>/sap/ZDEMO_LEAD_SRV/Leads</w:t>
      </w:r>
    </w:p>
    <w:p w:rsidR="00F07F18" w:rsidRPr="00C24E68" w:rsidRDefault="00F07F18" w:rsidP="00F07F18">
      <w:pPr>
        <w:pStyle w:val="004Introduction"/>
        <w:rPr>
          <w:lang w:val="en-US"/>
        </w:rPr>
      </w:pPr>
    </w:p>
    <w:p w:rsidR="00F07F18" w:rsidRPr="00C24E68" w:rsidRDefault="00F07F18" w:rsidP="00F07F18">
      <w:pPr>
        <w:rPr>
          <w:b/>
          <w:bCs/>
          <w:lang w:bidi="he-IL"/>
        </w:rPr>
      </w:pPr>
      <w:r w:rsidRPr="00C24E68">
        <w:rPr>
          <w:b/>
          <w:bCs/>
          <w:lang w:bidi="he-IL"/>
        </w:rPr>
        <w:t xml:space="preserve">Open the JavaScript of the </w:t>
      </w:r>
      <w:r w:rsidRPr="00C24E68">
        <w:rPr>
          <w:b/>
          <w:bCs/>
          <w:i/>
          <w:iCs/>
          <w:lang w:bidi="he-IL"/>
        </w:rPr>
        <w:t>Registration</w:t>
      </w:r>
      <w:r w:rsidR="00B86A6D" w:rsidRPr="00C24E68">
        <w:rPr>
          <w:b/>
          <w:bCs/>
          <w:i/>
          <w:iCs/>
          <w:lang w:bidi="he-IL"/>
        </w:rPr>
        <w:t xml:space="preserve"> </w:t>
      </w:r>
      <w:r w:rsidRPr="00C24E68">
        <w:rPr>
          <w:b/>
          <w:bCs/>
          <w:i/>
          <w:iCs/>
          <w:lang w:bidi="he-IL"/>
        </w:rPr>
        <w:t>Form</w:t>
      </w:r>
      <w:r w:rsidRPr="00C24E68">
        <w:rPr>
          <w:b/>
          <w:bCs/>
          <w:lang w:bidi="he-IL"/>
        </w:rPr>
        <w:t xml:space="preserve"> widget</w:t>
      </w:r>
    </w:p>
    <w:p w:rsidR="005B6342" w:rsidRPr="005B6342" w:rsidRDefault="00F07F18" w:rsidP="005B6342">
      <w:pPr>
        <w:pStyle w:val="ListNumber"/>
        <w:numPr>
          <w:ilvl w:val="1"/>
          <w:numId w:val="11"/>
        </w:numPr>
        <w:rPr>
          <w:lang w:val="en-US"/>
        </w:rPr>
      </w:pPr>
      <w:r w:rsidRPr="005B6342">
        <w:rPr>
          <w:lang w:val="en-US"/>
        </w:rPr>
        <w:t xml:space="preserve">Open the JavaScript file of the </w:t>
      </w:r>
      <w:r w:rsidRPr="005B6342">
        <w:rPr>
          <w:i/>
          <w:iCs/>
          <w:lang w:val="en-US"/>
        </w:rPr>
        <w:t>Registration</w:t>
      </w:r>
      <w:r w:rsidR="00B86A6D" w:rsidRPr="005B6342">
        <w:rPr>
          <w:i/>
          <w:iCs/>
          <w:lang w:val="en-US"/>
        </w:rPr>
        <w:t xml:space="preserve"> </w:t>
      </w:r>
      <w:r w:rsidRPr="005B6342">
        <w:rPr>
          <w:i/>
          <w:iCs/>
          <w:lang w:val="en-US"/>
        </w:rPr>
        <w:t>Form</w:t>
      </w:r>
      <w:r w:rsidRPr="005B6342">
        <w:rPr>
          <w:lang w:val="en-US"/>
        </w:rPr>
        <w:t xml:space="preserve"> widget, located at </w:t>
      </w:r>
      <w:r w:rsidR="005B6342" w:rsidRPr="005B6342">
        <w:rPr>
          <w:rFonts w:ascii="Courier New" w:hAnsi="Courier New" w:cs="Courier New"/>
          <w:lang w:val="en-US"/>
        </w:rPr>
        <w:t>widgets\</w:t>
      </w:r>
      <w:proofErr w:type="spellStart"/>
      <w:r w:rsidR="005B6342" w:rsidRPr="005B6342">
        <w:rPr>
          <w:rFonts w:ascii="Courier New" w:hAnsi="Courier New" w:cs="Courier New"/>
          <w:lang w:val="en-US"/>
        </w:rPr>
        <w:t>registrationform</w:t>
      </w:r>
      <w:proofErr w:type="spellEnd"/>
      <w:r w:rsidR="005B6342" w:rsidRPr="005B6342">
        <w:rPr>
          <w:rFonts w:ascii="Courier New" w:hAnsi="Courier New" w:cs="Courier New"/>
          <w:lang w:val="en-US"/>
        </w:rPr>
        <w:t>\</w:t>
      </w:r>
      <w:proofErr w:type="spellStart"/>
      <w:r w:rsidR="005B6342" w:rsidRPr="005B6342">
        <w:rPr>
          <w:rFonts w:ascii="Courier New" w:hAnsi="Courier New" w:cs="Courier New"/>
          <w:lang w:val="en-US"/>
        </w:rPr>
        <w:t>js</w:t>
      </w:r>
      <w:proofErr w:type="spellEnd"/>
      <w:r w:rsidR="005B6342" w:rsidRPr="005B6342">
        <w:rPr>
          <w:rFonts w:ascii="Courier New" w:hAnsi="Courier New" w:cs="Courier New"/>
          <w:lang w:val="en-US"/>
        </w:rPr>
        <w:t xml:space="preserve">\form.js </w:t>
      </w:r>
    </w:p>
    <w:p w:rsidR="00F07F18" w:rsidRPr="005B6342" w:rsidRDefault="00645C00" w:rsidP="005B6342">
      <w:pPr>
        <w:pStyle w:val="ListNumber"/>
        <w:numPr>
          <w:ilvl w:val="1"/>
          <w:numId w:val="11"/>
        </w:numPr>
        <w:rPr>
          <w:lang w:val="en-US"/>
        </w:rPr>
      </w:pPr>
      <w:r>
        <w:rPr>
          <w:lang w:val="en-US"/>
        </w:rPr>
        <w:t>Scroll down through the code and i</w:t>
      </w:r>
      <w:r w:rsidR="00F07F18" w:rsidRPr="005B6342">
        <w:rPr>
          <w:lang w:val="en-US"/>
        </w:rPr>
        <w:t xml:space="preserve">nspect the </w:t>
      </w:r>
      <w:proofErr w:type="spellStart"/>
      <w:r w:rsidR="005B6342" w:rsidRPr="00645C00">
        <w:rPr>
          <w:rStyle w:val="ScreenOutput"/>
        </w:rPr>
        <w:t>formSubmitAjaxToCRM</w:t>
      </w:r>
      <w:proofErr w:type="spellEnd"/>
      <w:r w:rsidR="005B6342" w:rsidRPr="005B6342">
        <w:rPr>
          <w:lang w:val="en-US"/>
        </w:rPr>
        <w:t xml:space="preserve"> </w:t>
      </w:r>
      <w:r w:rsidR="00F07F18" w:rsidRPr="005B6342">
        <w:rPr>
          <w:lang w:val="en-US"/>
        </w:rPr>
        <w:t>function:</w:t>
      </w:r>
    </w:p>
    <w:p w:rsidR="0096589D" w:rsidRPr="00C24E68" w:rsidRDefault="0096589D" w:rsidP="00FA4D27">
      <w:pPr>
        <w:pStyle w:val="ListParagraph"/>
        <w:numPr>
          <w:ilvl w:val="0"/>
          <w:numId w:val="11"/>
        </w:numPr>
        <w:shd w:val="clear" w:color="auto" w:fill="DBE5F1" w:themeFill="accent1" w:themeFillTint="33"/>
        <w:autoSpaceDE w:val="0"/>
        <w:autoSpaceDN w:val="0"/>
        <w:adjustRightInd w:val="0"/>
        <w:ind w:left="1134"/>
        <w:rPr>
          <w:rFonts w:ascii="Consolas" w:hAnsi="Consolas" w:cs="Consolas"/>
          <w:color w:val="3F7F5F"/>
          <w:sz w:val="18"/>
          <w:szCs w:val="18"/>
          <w:lang w:bidi="he-IL"/>
        </w:rPr>
      </w:pPr>
      <w:r w:rsidRPr="00C24E68">
        <w:rPr>
          <w:rFonts w:ascii="Consolas" w:hAnsi="Consolas" w:cs="Consolas"/>
          <w:color w:val="3F7F5F"/>
          <w:sz w:val="18"/>
          <w:szCs w:val="18"/>
          <w:lang w:bidi="he-IL"/>
        </w:rPr>
        <w:t>/*</w:t>
      </w:r>
    </w:p>
    <w:p w:rsidR="0096589D" w:rsidRPr="00C24E68" w:rsidRDefault="0096589D" w:rsidP="00FA4D27">
      <w:pPr>
        <w:pStyle w:val="ListParagraph"/>
        <w:numPr>
          <w:ilvl w:val="0"/>
          <w:numId w:val="11"/>
        </w:numPr>
        <w:shd w:val="clear" w:color="auto" w:fill="DBE5F1" w:themeFill="accent1" w:themeFillTint="33"/>
        <w:autoSpaceDE w:val="0"/>
        <w:autoSpaceDN w:val="0"/>
        <w:adjustRightInd w:val="0"/>
        <w:ind w:left="1134"/>
        <w:rPr>
          <w:rFonts w:ascii="Consolas" w:hAnsi="Consolas" w:cs="Consolas"/>
          <w:color w:val="3F7F5F"/>
          <w:sz w:val="18"/>
          <w:szCs w:val="18"/>
          <w:lang w:bidi="he-IL"/>
        </w:rPr>
      </w:pPr>
      <w:r w:rsidRPr="00C24E68">
        <w:rPr>
          <w:rFonts w:ascii="Consolas" w:hAnsi="Consolas" w:cs="Consolas"/>
          <w:color w:val="3F7F5F"/>
          <w:sz w:val="18"/>
          <w:szCs w:val="18"/>
          <w:lang w:bidi="he-IL"/>
        </w:rPr>
        <w:t xml:space="preserve">       * Execute </w:t>
      </w:r>
      <w:proofErr w:type="spellStart"/>
      <w:r w:rsidRPr="00C24E68">
        <w:rPr>
          <w:rFonts w:ascii="Consolas" w:hAnsi="Consolas" w:cs="Consolas"/>
          <w:color w:val="3F7F5F"/>
          <w:sz w:val="18"/>
          <w:szCs w:val="18"/>
          <w:lang w:bidi="he-IL"/>
        </w:rPr>
        <w:t>ajax</w:t>
      </w:r>
      <w:proofErr w:type="spellEnd"/>
      <w:r w:rsidRPr="00C24E68">
        <w:rPr>
          <w:rFonts w:ascii="Consolas" w:hAnsi="Consolas" w:cs="Consolas"/>
          <w:color w:val="3F7F5F"/>
          <w:sz w:val="18"/>
          <w:szCs w:val="18"/>
          <w:lang w:bidi="he-IL"/>
        </w:rPr>
        <w:t xml:space="preserve"> request to backend system using </w:t>
      </w:r>
      <w:proofErr w:type="spellStart"/>
      <w:r w:rsidRPr="00C24E68">
        <w:rPr>
          <w:rFonts w:ascii="Consolas" w:hAnsi="Consolas" w:cs="Consolas"/>
          <w:color w:val="3F7F5F"/>
          <w:sz w:val="18"/>
          <w:szCs w:val="18"/>
          <w:lang w:bidi="he-IL"/>
        </w:rPr>
        <w:t>makeRequest</w:t>
      </w:r>
      <w:proofErr w:type="spellEnd"/>
      <w:r w:rsidRPr="00C24E68">
        <w:rPr>
          <w:rFonts w:ascii="Consolas" w:hAnsi="Consolas" w:cs="Consolas"/>
          <w:color w:val="3F7F5F"/>
          <w:sz w:val="18"/>
          <w:szCs w:val="18"/>
          <w:lang w:bidi="he-IL"/>
        </w:rPr>
        <w:t xml:space="preserve"> </w:t>
      </w:r>
    </w:p>
    <w:p w:rsidR="0096589D" w:rsidRPr="00C24E68" w:rsidRDefault="0096589D" w:rsidP="00FA4D27">
      <w:pPr>
        <w:pStyle w:val="ListParagraph"/>
        <w:numPr>
          <w:ilvl w:val="0"/>
          <w:numId w:val="11"/>
        </w:numPr>
        <w:shd w:val="clear" w:color="auto" w:fill="DBE5F1" w:themeFill="accent1" w:themeFillTint="33"/>
        <w:autoSpaceDE w:val="0"/>
        <w:autoSpaceDN w:val="0"/>
        <w:adjustRightInd w:val="0"/>
        <w:ind w:left="1134"/>
        <w:rPr>
          <w:rFonts w:ascii="Consolas" w:hAnsi="Consolas" w:cs="Consolas"/>
          <w:color w:val="3F7F5F"/>
          <w:sz w:val="18"/>
          <w:szCs w:val="18"/>
          <w:lang w:bidi="he-IL"/>
        </w:rPr>
      </w:pPr>
      <w:r w:rsidRPr="00C24E68">
        <w:rPr>
          <w:rFonts w:ascii="Consolas" w:hAnsi="Consolas" w:cs="Consolas"/>
          <w:color w:val="3F7F5F"/>
          <w:sz w:val="18"/>
          <w:szCs w:val="18"/>
          <w:lang w:bidi="he-IL"/>
        </w:rPr>
        <w:t>        */</w:t>
      </w:r>
    </w:p>
    <w:p w:rsidR="0096589D" w:rsidRPr="00C24E68" w:rsidRDefault="0096589D" w:rsidP="00FA4D27">
      <w:pPr>
        <w:pStyle w:val="ListParagraph"/>
        <w:numPr>
          <w:ilvl w:val="0"/>
          <w:numId w:val="11"/>
        </w:numPr>
        <w:shd w:val="clear" w:color="auto" w:fill="DBE5F1" w:themeFill="accent1" w:themeFillTint="33"/>
        <w:autoSpaceDE w:val="0"/>
        <w:autoSpaceDN w:val="0"/>
        <w:adjustRightInd w:val="0"/>
        <w:ind w:left="1134"/>
        <w:rPr>
          <w:rFonts w:ascii="Consolas" w:hAnsi="Consolas" w:cs="Consolas"/>
          <w:color w:val="3F7F5F"/>
          <w:sz w:val="18"/>
          <w:szCs w:val="18"/>
          <w:lang w:bidi="he-IL"/>
        </w:rPr>
      </w:pPr>
      <w:r w:rsidRPr="00C24E68">
        <w:rPr>
          <w:rFonts w:ascii="Consolas" w:hAnsi="Consolas" w:cs="Consolas"/>
          <w:color w:val="3F7F5F"/>
          <w:sz w:val="18"/>
          <w:szCs w:val="18"/>
          <w:lang w:bidi="he-IL"/>
        </w:rPr>
        <w:t xml:space="preserve">       </w:t>
      </w:r>
      <w:r w:rsidRPr="00C24E68">
        <w:rPr>
          <w:rFonts w:ascii="Consolas" w:hAnsi="Consolas" w:cs="Consolas"/>
          <w:b/>
          <w:bCs/>
          <w:color w:val="7F0055"/>
          <w:sz w:val="18"/>
          <w:szCs w:val="18"/>
          <w:lang w:bidi="he-IL"/>
        </w:rPr>
        <w:t>function</w:t>
      </w:r>
      <w:r w:rsidRPr="00C24E68">
        <w:rPr>
          <w:rFonts w:ascii="Consolas" w:hAnsi="Consolas" w:cs="Consolas"/>
          <w:color w:val="3F7F5F"/>
          <w:sz w:val="18"/>
          <w:szCs w:val="18"/>
          <w:lang w:bidi="he-IL"/>
        </w:rPr>
        <w:t xml:space="preserve"> </w:t>
      </w:r>
      <w:proofErr w:type="spellStart"/>
      <w:r w:rsidRPr="00C24E68">
        <w:rPr>
          <w:rFonts w:ascii="Consolas" w:hAnsi="Consolas" w:cs="Consolas"/>
          <w:color w:val="000000"/>
          <w:sz w:val="18"/>
          <w:szCs w:val="18"/>
          <w:lang w:bidi="he-IL"/>
        </w:rPr>
        <w:t>formSubmitAjax</w:t>
      </w:r>
      <w:proofErr w:type="spellEnd"/>
      <w:r w:rsidRPr="00C24E68">
        <w:rPr>
          <w:rFonts w:ascii="Consolas" w:hAnsi="Consolas" w:cs="Consolas"/>
          <w:color w:val="000000"/>
          <w:sz w:val="18"/>
          <w:szCs w:val="18"/>
          <w:lang w:bidi="he-IL"/>
        </w:rPr>
        <w:t>() {</w:t>
      </w:r>
    </w:p>
    <w:p w:rsidR="0096589D" w:rsidRPr="00C24E68" w:rsidRDefault="0096589D" w:rsidP="00FA4D27">
      <w:pPr>
        <w:pStyle w:val="ListParagraph"/>
        <w:numPr>
          <w:ilvl w:val="0"/>
          <w:numId w:val="11"/>
        </w:numPr>
        <w:shd w:val="clear" w:color="auto" w:fill="DBE5F1" w:themeFill="accent1" w:themeFillTint="33"/>
        <w:autoSpaceDE w:val="0"/>
        <w:autoSpaceDN w:val="0"/>
        <w:adjustRightInd w:val="0"/>
        <w:ind w:left="1134"/>
        <w:rPr>
          <w:rFonts w:ascii="Consolas" w:hAnsi="Consolas" w:cs="Consolas"/>
          <w:color w:val="3F7F5F"/>
          <w:sz w:val="18"/>
          <w:szCs w:val="18"/>
          <w:lang w:bidi="he-IL"/>
        </w:rPr>
      </w:pPr>
      <w:r w:rsidRPr="00C24E68">
        <w:rPr>
          <w:rFonts w:ascii="Consolas" w:hAnsi="Consolas" w:cs="Consolas"/>
          <w:color w:val="3F7F5F"/>
          <w:sz w:val="18"/>
          <w:szCs w:val="18"/>
          <w:lang w:bidi="he-IL"/>
        </w:rPr>
        <w:t xml:space="preserve">             </w:t>
      </w:r>
      <w:proofErr w:type="spellStart"/>
      <w:r w:rsidRPr="00C24E68">
        <w:rPr>
          <w:rFonts w:ascii="Consolas" w:hAnsi="Consolas" w:cs="Consolas"/>
          <w:b/>
          <w:bCs/>
          <w:color w:val="7F0055"/>
          <w:sz w:val="18"/>
          <w:szCs w:val="18"/>
          <w:lang w:bidi="he-IL"/>
        </w:rPr>
        <w:t>var</w:t>
      </w:r>
      <w:proofErr w:type="spellEnd"/>
      <w:r w:rsidRPr="00C24E68">
        <w:rPr>
          <w:rFonts w:ascii="Consolas" w:hAnsi="Consolas" w:cs="Consolas"/>
          <w:color w:val="3F7F5F"/>
          <w:sz w:val="18"/>
          <w:szCs w:val="18"/>
          <w:lang w:bidi="he-IL"/>
        </w:rPr>
        <w:t xml:space="preserve"> </w:t>
      </w:r>
      <w:proofErr w:type="spellStart"/>
      <w:r w:rsidRPr="00C24E68">
        <w:rPr>
          <w:rFonts w:ascii="Consolas" w:hAnsi="Consolas" w:cs="Consolas"/>
          <w:color w:val="000000"/>
          <w:sz w:val="18"/>
          <w:szCs w:val="18"/>
          <w:lang w:bidi="he-IL"/>
        </w:rPr>
        <w:t>url</w:t>
      </w:r>
      <w:proofErr w:type="spellEnd"/>
      <w:r w:rsidRPr="00C24E68">
        <w:rPr>
          <w:rFonts w:ascii="Consolas" w:hAnsi="Consolas" w:cs="Consolas"/>
          <w:color w:val="000000"/>
          <w:sz w:val="18"/>
          <w:szCs w:val="18"/>
          <w:lang w:bidi="he-IL"/>
        </w:rPr>
        <w:t xml:space="preserve"> =</w:t>
      </w:r>
      <w:r w:rsidRPr="00C24E68">
        <w:rPr>
          <w:rFonts w:ascii="Consolas" w:hAnsi="Consolas" w:cs="Consolas"/>
          <w:color w:val="3F7F5F"/>
          <w:sz w:val="18"/>
          <w:szCs w:val="18"/>
          <w:lang w:bidi="he-IL"/>
        </w:rPr>
        <w:t xml:space="preserve"> </w:t>
      </w:r>
      <w:r w:rsidRPr="00C24E68">
        <w:rPr>
          <w:rFonts w:ascii="Consolas" w:hAnsi="Consolas" w:cs="Consolas"/>
          <w:color w:val="2A00FF"/>
          <w:sz w:val="18"/>
          <w:szCs w:val="18"/>
          <w:lang w:bidi="he-IL"/>
        </w:rPr>
        <w:t>'http://dest.crm__public/connectivity.proxy/proxy/crm/sap/opu/odata/sap/ZDEMO_LEAD_SRV/Leads'</w:t>
      </w:r>
      <w:r w:rsidRPr="00C24E68">
        <w:rPr>
          <w:rFonts w:ascii="Consolas" w:hAnsi="Consolas" w:cs="Consolas"/>
          <w:color w:val="000000"/>
          <w:sz w:val="18"/>
          <w:szCs w:val="18"/>
          <w:lang w:bidi="he-IL"/>
        </w:rPr>
        <w:t>;</w:t>
      </w:r>
    </w:p>
    <w:p w:rsidR="0096589D" w:rsidRPr="00C24E68" w:rsidRDefault="0096589D" w:rsidP="00FA4D27">
      <w:pPr>
        <w:pStyle w:val="ListParagraph"/>
        <w:numPr>
          <w:ilvl w:val="0"/>
          <w:numId w:val="11"/>
        </w:numPr>
        <w:shd w:val="clear" w:color="auto" w:fill="DBE5F1" w:themeFill="accent1" w:themeFillTint="33"/>
        <w:autoSpaceDE w:val="0"/>
        <w:autoSpaceDN w:val="0"/>
        <w:adjustRightInd w:val="0"/>
        <w:ind w:left="1134"/>
        <w:rPr>
          <w:rFonts w:ascii="Consolas" w:hAnsi="Consolas" w:cs="Consolas"/>
          <w:color w:val="3F7F5F"/>
          <w:sz w:val="18"/>
          <w:szCs w:val="18"/>
          <w:lang w:bidi="he-IL"/>
        </w:rPr>
      </w:pPr>
      <w:r w:rsidRPr="00C24E68">
        <w:rPr>
          <w:rFonts w:ascii="Consolas" w:hAnsi="Consolas" w:cs="Consolas"/>
          <w:color w:val="3F7F5F"/>
          <w:sz w:val="18"/>
          <w:szCs w:val="18"/>
          <w:lang w:bidi="he-IL"/>
        </w:rPr>
        <w:t xml:space="preserve">             </w:t>
      </w:r>
      <w:proofErr w:type="spellStart"/>
      <w:r w:rsidRPr="00C24E68">
        <w:rPr>
          <w:rFonts w:ascii="Consolas" w:hAnsi="Consolas" w:cs="Consolas"/>
          <w:b/>
          <w:bCs/>
          <w:color w:val="7F0055"/>
          <w:sz w:val="18"/>
          <w:szCs w:val="18"/>
          <w:lang w:bidi="he-IL"/>
        </w:rPr>
        <w:t>var</w:t>
      </w:r>
      <w:proofErr w:type="spellEnd"/>
      <w:r w:rsidRPr="00C24E68">
        <w:rPr>
          <w:rFonts w:ascii="Consolas" w:hAnsi="Consolas" w:cs="Consolas"/>
          <w:color w:val="3F7F5F"/>
          <w:sz w:val="18"/>
          <w:szCs w:val="18"/>
          <w:lang w:bidi="he-IL"/>
        </w:rPr>
        <w:t xml:space="preserve"> </w:t>
      </w:r>
      <w:proofErr w:type="spellStart"/>
      <w:r w:rsidRPr="00C24E68">
        <w:rPr>
          <w:rFonts w:ascii="Consolas" w:hAnsi="Consolas" w:cs="Consolas"/>
          <w:color w:val="000000"/>
          <w:sz w:val="18"/>
          <w:szCs w:val="18"/>
          <w:lang w:bidi="he-IL"/>
        </w:rPr>
        <w:t>postdata</w:t>
      </w:r>
      <w:proofErr w:type="spellEnd"/>
      <w:r w:rsidRPr="00C24E68">
        <w:rPr>
          <w:rFonts w:ascii="Consolas" w:hAnsi="Consolas" w:cs="Consolas"/>
          <w:color w:val="000000"/>
          <w:sz w:val="18"/>
          <w:szCs w:val="18"/>
          <w:lang w:bidi="he-IL"/>
        </w:rPr>
        <w:t xml:space="preserve"> = </w:t>
      </w:r>
      <w:proofErr w:type="spellStart"/>
      <w:r w:rsidRPr="00C24E68">
        <w:rPr>
          <w:rFonts w:ascii="Consolas" w:hAnsi="Consolas" w:cs="Consolas"/>
          <w:color w:val="000000"/>
          <w:sz w:val="18"/>
          <w:szCs w:val="18"/>
          <w:lang w:bidi="he-IL"/>
        </w:rPr>
        <w:t>composePostPayloadJSON</w:t>
      </w:r>
      <w:proofErr w:type="spellEnd"/>
      <w:r w:rsidRPr="00C24E68">
        <w:rPr>
          <w:rFonts w:ascii="Consolas" w:hAnsi="Consolas" w:cs="Consolas"/>
          <w:color w:val="000000"/>
          <w:sz w:val="18"/>
          <w:szCs w:val="18"/>
          <w:lang w:bidi="he-IL"/>
        </w:rPr>
        <w:t>();</w:t>
      </w:r>
    </w:p>
    <w:p w:rsidR="0096589D" w:rsidRPr="00C24E68" w:rsidRDefault="0096589D" w:rsidP="00FA4D27">
      <w:pPr>
        <w:pStyle w:val="ListParagraph"/>
        <w:numPr>
          <w:ilvl w:val="0"/>
          <w:numId w:val="11"/>
        </w:numPr>
        <w:shd w:val="clear" w:color="auto" w:fill="DBE5F1" w:themeFill="accent1" w:themeFillTint="33"/>
        <w:autoSpaceDE w:val="0"/>
        <w:autoSpaceDN w:val="0"/>
        <w:adjustRightInd w:val="0"/>
        <w:ind w:left="1134"/>
        <w:rPr>
          <w:rFonts w:ascii="Consolas" w:hAnsi="Consolas" w:cs="Consolas"/>
          <w:color w:val="3F7F5F"/>
          <w:sz w:val="18"/>
          <w:szCs w:val="18"/>
          <w:lang w:bidi="he-IL"/>
        </w:rPr>
      </w:pPr>
      <w:r w:rsidRPr="00C24E68">
        <w:rPr>
          <w:rFonts w:ascii="Consolas" w:hAnsi="Consolas" w:cs="Consolas"/>
          <w:color w:val="3F7F5F"/>
          <w:sz w:val="18"/>
          <w:szCs w:val="18"/>
          <w:lang w:bidi="he-IL"/>
        </w:rPr>
        <w:t xml:space="preserve">             </w:t>
      </w:r>
      <w:proofErr w:type="spellStart"/>
      <w:r w:rsidRPr="00C24E68">
        <w:rPr>
          <w:rFonts w:ascii="Consolas" w:hAnsi="Consolas" w:cs="Consolas"/>
          <w:b/>
          <w:bCs/>
          <w:color w:val="7F0055"/>
          <w:sz w:val="18"/>
          <w:szCs w:val="18"/>
          <w:lang w:bidi="he-IL"/>
        </w:rPr>
        <w:t>var</w:t>
      </w:r>
      <w:proofErr w:type="spellEnd"/>
      <w:r w:rsidRPr="00C24E68">
        <w:rPr>
          <w:rFonts w:ascii="Consolas" w:hAnsi="Consolas" w:cs="Consolas"/>
          <w:color w:val="3F7F5F"/>
          <w:sz w:val="18"/>
          <w:szCs w:val="18"/>
          <w:lang w:bidi="he-IL"/>
        </w:rPr>
        <w:t xml:space="preserve"> </w:t>
      </w:r>
      <w:proofErr w:type="spellStart"/>
      <w:r w:rsidRPr="00C24E68">
        <w:rPr>
          <w:rFonts w:ascii="Consolas" w:hAnsi="Consolas" w:cs="Consolas"/>
          <w:color w:val="000000"/>
          <w:sz w:val="18"/>
          <w:szCs w:val="18"/>
          <w:lang w:bidi="he-IL"/>
        </w:rPr>
        <w:t>params</w:t>
      </w:r>
      <w:proofErr w:type="spellEnd"/>
      <w:r w:rsidRPr="00C24E68">
        <w:rPr>
          <w:rFonts w:ascii="Consolas" w:hAnsi="Consolas" w:cs="Consolas"/>
          <w:color w:val="000000"/>
          <w:sz w:val="18"/>
          <w:szCs w:val="18"/>
          <w:lang w:bidi="he-IL"/>
        </w:rPr>
        <w:t xml:space="preserve"> = {};</w:t>
      </w:r>
    </w:p>
    <w:p w:rsidR="0096589D" w:rsidRPr="00C24E68" w:rsidRDefault="0096589D" w:rsidP="00FA4D27">
      <w:pPr>
        <w:pStyle w:val="ListParagraph"/>
        <w:numPr>
          <w:ilvl w:val="0"/>
          <w:numId w:val="11"/>
        </w:numPr>
        <w:shd w:val="clear" w:color="auto" w:fill="DBE5F1" w:themeFill="accent1" w:themeFillTint="33"/>
        <w:autoSpaceDE w:val="0"/>
        <w:autoSpaceDN w:val="0"/>
        <w:adjustRightInd w:val="0"/>
        <w:ind w:left="1134"/>
        <w:rPr>
          <w:rFonts w:ascii="Consolas" w:hAnsi="Consolas" w:cs="Consolas"/>
          <w:color w:val="3F7F5F"/>
          <w:sz w:val="18"/>
          <w:szCs w:val="18"/>
          <w:lang w:bidi="he-IL"/>
        </w:rPr>
      </w:pPr>
      <w:r w:rsidRPr="00C24E68">
        <w:rPr>
          <w:rFonts w:ascii="Consolas" w:hAnsi="Consolas" w:cs="Consolas"/>
          <w:color w:val="3F7F5F"/>
          <w:sz w:val="18"/>
          <w:szCs w:val="18"/>
          <w:lang w:bidi="he-IL"/>
        </w:rPr>
        <w:t xml:space="preserve">             </w:t>
      </w:r>
    </w:p>
    <w:p w:rsidR="0096589D" w:rsidRPr="00C24E68" w:rsidRDefault="0096589D" w:rsidP="00FA4D27">
      <w:pPr>
        <w:pStyle w:val="ListParagraph"/>
        <w:numPr>
          <w:ilvl w:val="0"/>
          <w:numId w:val="11"/>
        </w:numPr>
        <w:shd w:val="clear" w:color="auto" w:fill="DBE5F1" w:themeFill="accent1" w:themeFillTint="33"/>
        <w:autoSpaceDE w:val="0"/>
        <w:autoSpaceDN w:val="0"/>
        <w:adjustRightInd w:val="0"/>
        <w:ind w:left="1134"/>
        <w:rPr>
          <w:rFonts w:ascii="Consolas" w:hAnsi="Consolas" w:cs="Consolas"/>
          <w:color w:val="3F7F5F"/>
          <w:sz w:val="18"/>
          <w:szCs w:val="18"/>
          <w:lang w:bidi="he-IL"/>
        </w:rPr>
      </w:pPr>
      <w:r w:rsidRPr="00C24E68">
        <w:rPr>
          <w:rFonts w:ascii="Consolas" w:hAnsi="Consolas" w:cs="Consolas"/>
          <w:color w:val="3F7F5F"/>
          <w:sz w:val="18"/>
          <w:szCs w:val="18"/>
          <w:lang w:bidi="he-IL"/>
        </w:rPr>
        <w:t xml:space="preserve">             </w:t>
      </w:r>
      <w:proofErr w:type="spellStart"/>
      <w:r w:rsidRPr="00C24E68">
        <w:rPr>
          <w:rFonts w:ascii="Consolas" w:hAnsi="Consolas" w:cs="Consolas"/>
          <w:b/>
          <w:bCs/>
          <w:color w:val="7F0055"/>
          <w:sz w:val="18"/>
          <w:szCs w:val="18"/>
          <w:lang w:bidi="he-IL"/>
        </w:rPr>
        <w:t>var</w:t>
      </w:r>
      <w:proofErr w:type="spellEnd"/>
      <w:r w:rsidRPr="00C24E68">
        <w:rPr>
          <w:rFonts w:ascii="Consolas" w:hAnsi="Consolas" w:cs="Consolas"/>
          <w:color w:val="3F7F5F"/>
          <w:sz w:val="18"/>
          <w:szCs w:val="18"/>
          <w:lang w:bidi="he-IL"/>
        </w:rPr>
        <w:t xml:space="preserve"> </w:t>
      </w:r>
      <w:proofErr w:type="spellStart"/>
      <w:r w:rsidRPr="00C24E68">
        <w:rPr>
          <w:rFonts w:ascii="Consolas" w:hAnsi="Consolas" w:cs="Consolas"/>
          <w:color w:val="000000"/>
          <w:sz w:val="18"/>
          <w:szCs w:val="18"/>
          <w:lang w:bidi="he-IL"/>
        </w:rPr>
        <w:t>postdataStr</w:t>
      </w:r>
      <w:proofErr w:type="spellEnd"/>
      <w:r w:rsidRPr="00C24E68">
        <w:rPr>
          <w:rFonts w:ascii="Consolas" w:hAnsi="Consolas" w:cs="Consolas"/>
          <w:color w:val="000000"/>
          <w:sz w:val="18"/>
          <w:szCs w:val="18"/>
          <w:lang w:bidi="he-IL"/>
        </w:rPr>
        <w:t xml:space="preserve"> = </w:t>
      </w:r>
      <w:proofErr w:type="spellStart"/>
      <w:r w:rsidRPr="00C24E68">
        <w:rPr>
          <w:rFonts w:ascii="Consolas" w:hAnsi="Consolas" w:cs="Consolas"/>
          <w:color w:val="000000"/>
          <w:sz w:val="18"/>
          <w:szCs w:val="18"/>
          <w:lang w:bidi="he-IL"/>
        </w:rPr>
        <w:t>JSON.stringify</w:t>
      </w:r>
      <w:proofErr w:type="spellEnd"/>
      <w:r w:rsidRPr="00C24E68">
        <w:rPr>
          <w:rFonts w:ascii="Consolas" w:hAnsi="Consolas" w:cs="Consolas"/>
          <w:color w:val="000000"/>
          <w:sz w:val="18"/>
          <w:szCs w:val="18"/>
          <w:lang w:bidi="he-IL"/>
        </w:rPr>
        <w:t>(</w:t>
      </w:r>
      <w:proofErr w:type="spellStart"/>
      <w:r w:rsidRPr="00C24E68">
        <w:rPr>
          <w:rFonts w:ascii="Consolas" w:hAnsi="Consolas" w:cs="Consolas"/>
          <w:color w:val="000000"/>
          <w:sz w:val="18"/>
          <w:szCs w:val="18"/>
          <w:lang w:bidi="he-IL"/>
        </w:rPr>
        <w:t>postdata</w:t>
      </w:r>
      <w:proofErr w:type="spellEnd"/>
      <w:r w:rsidRPr="00C24E68">
        <w:rPr>
          <w:rFonts w:ascii="Consolas" w:hAnsi="Consolas" w:cs="Consolas"/>
          <w:color w:val="000000"/>
          <w:sz w:val="18"/>
          <w:szCs w:val="18"/>
          <w:lang w:bidi="he-IL"/>
        </w:rPr>
        <w:t>);</w:t>
      </w:r>
    </w:p>
    <w:p w:rsidR="0096589D" w:rsidRPr="00C24E68" w:rsidRDefault="0096589D" w:rsidP="00FA4D27">
      <w:pPr>
        <w:pStyle w:val="ListParagraph"/>
        <w:numPr>
          <w:ilvl w:val="0"/>
          <w:numId w:val="11"/>
        </w:numPr>
        <w:shd w:val="clear" w:color="auto" w:fill="DBE5F1" w:themeFill="accent1" w:themeFillTint="33"/>
        <w:autoSpaceDE w:val="0"/>
        <w:autoSpaceDN w:val="0"/>
        <w:adjustRightInd w:val="0"/>
        <w:ind w:left="1134"/>
        <w:rPr>
          <w:rFonts w:ascii="Consolas" w:hAnsi="Consolas" w:cs="Consolas"/>
          <w:color w:val="3F7F5F"/>
          <w:sz w:val="18"/>
          <w:szCs w:val="18"/>
          <w:lang w:bidi="he-IL"/>
        </w:rPr>
      </w:pPr>
      <w:r w:rsidRPr="00C24E68">
        <w:rPr>
          <w:rFonts w:ascii="Consolas" w:hAnsi="Consolas" w:cs="Consolas"/>
          <w:color w:val="3F7F5F"/>
          <w:sz w:val="18"/>
          <w:szCs w:val="18"/>
          <w:lang w:bidi="he-IL"/>
        </w:rPr>
        <w:t xml:space="preserve">             </w:t>
      </w:r>
    </w:p>
    <w:p w:rsidR="0096589D" w:rsidRPr="00C24E68" w:rsidRDefault="0096589D" w:rsidP="00FA4D27">
      <w:pPr>
        <w:pStyle w:val="ListParagraph"/>
        <w:numPr>
          <w:ilvl w:val="0"/>
          <w:numId w:val="11"/>
        </w:numPr>
        <w:shd w:val="clear" w:color="auto" w:fill="DBE5F1" w:themeFill="accent1" w:themeFillTint="33"/>
        <w:autoSpaceDE w:val="0"/>
        <w:autoSpaceDN w:val="0"/>
        <w:adjustRightInd w:val="0"/>
        <w:ind w:left="1134"/>
        <w:rPr>
          <w:rFonts w:ascii="Consolas" w:hAnsi="Consolas" w:cs="Consolas"/>
          <w:color w:val="000000"/>
          <w:sz w:val="18"/>
          <w:szCs w:val="18"/>
          <w:lang w:bidi="he-IL"/>
        </w:rPr>
      </w:pPr>
      <w:r w:rsidRPr="00C24E68">
        <w:rPr>
          <w:rFonts w:ascii="Consolas" w:hAnsi="Consolas" w:cs="Consolas"/>
          <w:color w:val="3F7F5F"/>
          <w:sz w:val="18"/>
          <w:szCs w:val="18"/>
          <w:lang w:bidi="he-IL"/>
        </w:rPr>
        <w:lastRenderedPageBreak/>
        <w:t xml:space="preserve">           </w:t>
      </w:r>
      <w:proofErr w:type="spellStart"/>
      <w:r w:rsidRPr="00C24E68">
        <w:rPr>
          <w:rFonts w:ascii="Consolas" w:hAnsi="Consolas" w:cs="Consolas"/>
          <w:color w:val="000000"/>
          <w:sz w:val="18"/>
          <w:szCs w:val="18"/>
          <w:lang w:bidi="he-IL"/>
        </w:rPr>
        <w:t>params</w:t>
      </w:r>
      <w:proofErr w:type="spellEnd"/>
      <w:r w:rsidRPr="00C24E68">
        <w:rPr>
          <w:rFonts w:ascii="Consolas" w:hAnsi="Consolas" w:cs="Consolas"/>
          <w:color w:val="000000"/>
          <w:sz w:val="18"/>
          <w:szCs w:val="18"/>
          <w:lang w:bidi="he-IL"/>
        </w:rPr>
        <w:t>[</w:t>
      </w:r>
      <w:proofErr w:type="spellStart"/>
      <w:r w:rsidRPr="00C24E68">
        <w:rPr>
          <w:rFonts w:ascii="Consolas" w:hAnsi="Consolas" w:cs="Consolas"/>
          <w:color w:val="000000"/>
          <w:sz w:val="18"/>
          <w:szCs w:val="18"/>
          <w:lang w:bidi="he-IL"/>
        </w:rPr>
        <w:t>gadgets.io.RequestParameters.POST_DATA</w:t>
      </w:r>
      <w:proofErr w:type="spellEnd"/>
      <w:r w:rsidRPr="00C24E68">
        <w:rPr>
          <w:rFonts w:ascii="Consolas" w:hAnsi="Consolas" w:cs="Consolas"/>
          <w:color w:val="000000"/>
          <w:sz w:val="18"/>
          <w:szCs w:val="18"/>
          <w:lang w:bidi="he-IL"/>
        </w:rPr>
        <w:t xml:space="preserve">] = </w:t>
      </w:r>
      <w:proofErr w:type="spellStart"/>
      <w:r w:rsidRPr="00C24E68">
        <w:rPr>
          <w:rFonts w:ascii="Consolas" w:hAnsi="Consolas" w:cs="Consolas"/>
          <w:color w:val="000000"/>
          <w:sz w:val="18"/>
          <w:szCs w:val="18"/>
          <w:lang w:bidi="he-IL"/>
        </w:rPr>
        <w:t>postdataStr</w:t>
      </w:r>
      <w:proofErr w:type="spellEnd"/>
      <w:r w:rsidRPr="00C24E68">
        <w:rPr>
          <w:rFonts w:ascii="Consolas" w:hAnsi="Consolas" w:cs="Consolas"/>
          <w:color w:val="000000"/>
          <w:sz w:val="18"/>
          <w:szCs w:val="18"/>
          <w:lang w:bidi="he-IL"/>
        </w:rPr>
        <w:t>;</w:t>
      </w:r>
    </w:p>
    <w:p w:rsidR="0096589D" w:rsidRPr="00C24E68" w:rsidRDefault="0096589D" w:rsidP="00FA4D27">
      <w:pPr>
        <w:pStyle w:val="ListParagraph"/>
        <w:numPr>
          <w:ilvl w:val="0"/>
          <w:numId w:val="11"/>
        </w:numPr>
        <w:shd w:val="clear" w:color="auto" w:fill="DBE5F1" w:themeFill="accent1" w:themeFillTint="33"/>
        <w:autoSpaceDE w:val="0"/>
        <w:autoSpaceDN w:val="0"/>
        <w:adjustRightInd w:val="0"/>
        <w:ind w:left="1134"/>
        <w:rPr>
          <w:rFonts w:ascii="Consolas" w:hAnsi="Consolas" w:cs="Consolas"/>
          <w:color w:val="3F7F5F"/>
          <w:sz w:val="18"/>
          <w:szCs w:val="18"/>
          <w:lang w:bidi="he-IL"/>
        </w:rPr>
      </w:pPr>
      <w:r w:rsidRPr="00C24E68">
        <w:rPr>
          <w:rFonts w:ascii="Consolas" w:hAnsi="Consolas" w:cs="Consolas"/>
          <w:color w:val="000000"/>
          <w:sz w:val="18"/>
          <w:szCs w:val="18"/>
          <w:lang w:bidi="he-IL"/>
        </w:rPr>
        <w:t xml:space="preserve">             </w:t>
      </w:r>
      <w:proofErr w:type="spellStart"/>
      <w:r w:rsidRPr="00C24E68">
        <w:rPr>
          <w:rFonts w:ascii="Consolas" w:hAnsi="Consolas" w:cs="Consolas"/>
          <w:color w:val="000000"/>
          <w:sz w:val="18"/>
          <w:szCs w:val="18"/>
          <w:lang w:bidi="he-IL"/>
        </w:rPr>
        <w:t>params</w:t>
      </w:r>
      <w:proofErr w:type="spellEnd"/>
      <w:r w:rsidRPr="00C24E68">
        <w:rPr>
          <w:rFonts w:ascii="Consolas" w:hAnsi="Consolas" w:cs="Consolas"/>
          <w:color w:val="000000"/>
          <w:sz w:val="18"/>
          <w:szCs w:val="18"/>
          <w:lang w:bidi="he-IL"/>
        </w:rPr>
        <w:t>[</w:t>
      </w:r>
      <w:proofErr w:type="spellStart"/>
      <w:r w:rsidRPr="00C24E68">
        <w:rPr>
          <w:rFonts w:ascii="Consolas" w:hAnsi="Consolas" w:cs="Consolas"/>
          <w:color w:val="000000"/>
          <w:sz w:val="18"/>
          <w:szCs w:val="18"/>
          <w:lang w:bidi="he-IL"/>
        </w:rPr>
        <w:t>gadgets.io.RequestParameters.METHOD</w:t>
      </w:r>
      <w:proofErr w:type="spellEnd"/>
      <w:r w:rsidRPr="00C24E68">
        <w:rPr>
          <w:rFonts w:ascii="Consolas" w:hAnsi="Consolas" w:cs="Consolas"/>
          <w:color w:val="000000"/>
          <w:sz w:val="18"/>
          <w:szCs w:val="18"/>
          <w:lang w:bidi="he-IL"/>
        </w:rPr>
        <w:t xml:space="preserve">] = </w:t>
      </w:r>
      <w:proofErr w:type="spellStart"/>
      <w:r w:rsidRPr="00C24E68">
        <w:rPr>
          <w:rFonts w:ascii="Consolas" w:hAnsi="Consolas" w:cs="Consolas"/>
          <w:color w:val="000000"/>
          <w:sz w:val="18"/>
          <w:szCs w:val="18"/>
          <w:lang w:bidi="he-IL"/>
        </w:rPr>
        <w:t>gadgets.io.MethodType</w:t>
      </w:r>
      <w:r w:rsidRPr="00C24E68">
        <w:rPr>
          <w:rFonts w:ascii="Consolas" w:hAnsi="Consolas" w:cs="Consolas"/>
          <w:color w:val="3F7F5F"/>
          <w:sz w:val="18"/>
          <w:szCs w:val="18"/>
          <w:lang w:bidi="he-IL"/>
        </w:rPr>
        <w:t>.POST</w:t>
      </w:r>
      <w:proofErr w:type="spellEnd"/>
      <w:r w:rsidRPr="00C24E68">
        <w:rPr>
          <w:rFonts w:ascii="Consolas" w:hAnsi="Consolas" w:cs="Consolas"/>
          <w:color w:val="3F7F5F"/>
          <w:sz w:val="18"/>
          <w:szCs w:val="18"/>
          <w:lang w:bidi="he-IL"/>
        </w:rPr>
        <w:t>;</w:t>
      </w:r>
    </w:p>
    <w:p w:rsidR="0096589D" w:rsidRPr="00C24E68" w:rsidRDefault="0096589D" w:rsidP="00FA4D27">
      <w:pPr>
        <w:pStyle w:val="ListParagraph"/>
        <w:numPr>
          <w:ilvl w:val="0"/>
          <w:numId w:val="11"/>
        </w:numPr>
        <w:shd w:val="clear" w:color="auto" w:fill="DBE5F1" w:themeFill="accent1" w:themeFillTint="33"/>
        <w:autoSpaceDE w:val="0"/>
        <w:autoSpaceDN w:val="0"/>
        <w:adjustRightInd w:val="0"/>
        <w:ind w:left="1134"/>
        <w:rPr>
          <w:rFonts w:ascii="Consolas" w:hAnsi="Consolas" w:cs="Consolas"/>
          <w:color w:val="3F7F5F"/>
          <w:sz w:val="18"/>
          <w:szCs w:val="18"/>
          <w:lang w:bidi="he-IL"/>
        </w:rPr>
      </w:pPr>
    </w:p>
    <w:p w:rsidR="0096589D" w:rsidRPr="00C24E68" w:rsidRDefault="0096589D" w:rsidP="00FA4D27">
      <w:pPr>
        <w:pStyle w:val="ListParagraph"/>
        <w:numPr>
          <w:ilvl w:val="0"/>
          <w:numId w:val="11"/>
        </w:numPr>
        <w:shd w:val="clear" w:color="auto" w:fill="DBE5F1" w:themeFill="accent1" w:themeFillTint="33"/>
        <w:autoSpaceDE w:val="0"/>
        <w:autoSpaceDN w:val="0"/>
        <w:adjustRightInd w:val="0"/>
        <w:ind w:left="1134"/>
        <w:rPr>
          <w:rFonts w:ascii="Consolas" w:hAnsi="Consolas" w:cs="Consolas"/>
          <w:color w:val="3F7F5F"/>
          <w:sz w:val="18"/>
          <w:szCs w:val="18"/>
          <w:lang w:bidi="he-IL"/>
        </w:rPr>
      </w:pPr>
      <w:r w:rsidRPr="00C24E68">
        <w:rPr>
          <w:rFonts w:ascii="Consolas" w:hAnsi="Consolas" w:cs="Consolas"/>
          <w:color w:val="3F7F5F"/>
          <w:sz w:val="18"/>
          <w:szCs w:val="18"/>
          <w:lang w:bidi="he-IL"/>
        </w:rPr>
        <w:t xml:space="preserve">             </w:t>
      </w:r>
      <w:proofErr w:type="spellStart"/>
      <w:r w:rsidRPr="00C24E68">
        <w:rPr>
          <w:rFonts w:ascii="Consolas" w:hAnsi="Consolas" w:cs="Consolas"/>
          <w:b/>
          <w:bCs/>
          <w:color w:val="7F0055"/>
          <w:sz w:val="18"/>
          <w:szCs w:val="18"/>
          <w:lang w:bidi="he-IL"/>
        </w:rPr>
        <w:t>var</w:t>
      </w:r>
      <w:proofErr w:type="spellEnd"/>
      <w:r w:rsidRPr="00C24E68">
        <w:rPr>
          <w:rFonts w:ascii="Consolas" w:hAnsi="Consolas" w:cs="Consolas"/>
          <w:color w:val="3F7F5F"/>
          <w:sz w:val="18"/>
          <w:szCs w:val="18"/>
          <w:lang w:bidi="he-IL"/>
        </w:rPr>
        <w:t xml:space="preserve"> </w:t>
      </w:r>
      <w:r w:rsidRPr="00C24E68">
        <w:rPr>
          <w:rFonts w:ascii="Consolas" w:hAnsi="Consolas" w:cs="Consolas"/>
          <w:color w:val="000000"/>
          <w:sz w:val="18"/>
          <w:szCs w:val="18"/>
          <w:lang w:bidi="he-IL"/>
        </w:rPr>
        <w:t>callback =</w:t>
      </w:r>
      <w:r w:rsidRPr="00C24E68">
        <w:rPr>
          <w:rFonts w:ascii="Consolas" w:hAnsi="Consolas" w:cs="Consolas"/>
          <w:color w:val="3F7F5F"/>
          <w:sz w:val="18"/>
          <w:szCs w:val="18"/>
          <w:lang w:bidi="he-IL"/>
        </w:rPr>
        <w:t xml:space="preserve"> </w:t>
      </w:r>
      <w:r w:rsidRPr="00C24E68">
        <w:rPr>
          <w:rFonts w:ascii="Consolas" w:hAnsi="Consolas" w:cs="Consolas"/>
          <w:b/>
          <w:bCs/>
          <w:color w:val="7F0055"/>
          <w:sz w:val="18"/>
          <w:szCs w:val="18"/>
          <w:lang w:bidi="he-IL"/>
        </w:rPr>
        <w:t>function</w:t>
      </w:r>
      <w:r w:rsidRPr="00C24E68">
        <w:rPr>
          <w:rFonts w:ascii="Consolas" w:hAnsi="Consolas" w:cs="Consolas"/>
          <w:color w:val="3F7F5F"/>
          <w:sz w:val="18"/>
          <w:szCs w:val="18"/>
          <w:lang w:bidi="he-IL"/>
        </w:rPr>
        <w:t xml:space="preserve"> </w:t>
      </w:r>
      <w:proofErr w:type="spellStart"/>
      <w:r w:rsidRPr="00C24E68">
        <w:rPr>
          <w:rFonts w:ascii="Consolas" w:hAnsi="Consolas" w:cs="Consolas"/>
          <w:color w:val="000000"/>
          <w:sz w:val="18"/>
          <w:szCs w:val="18"/>
          <w:lang w:bidi="he-IL"/>
        </w:rPr>
        <w:t>ajaxCallback</w:t>
      </w:r>
      <w:proofErr w:type="spellEnd"/>
      <w:r w:rsidRPr="00C24E68">
        <w:rPr>
          <w:rFonts w:ascii="Consolas" w:hAnsi="Consolas" w:cs="Consolas"/>
          <w:color w:val="000000"/>
          <w:sz w:val="18"/>
          <w:szCs w:val="18"/>
          <w:lang w:bidi="he-IL"/>
        </w:rPr>
        <w:t>(result) {</w:t>
      </w:r>
    </w:p>
    <w:p w:rsidR="0096589D" w:rsidRPr="00C24E68" w:rsidRDefault="0096589D" w:rsidP="00FA4D27">
      <w:pPr>
        <w:pStyle w:val="ListParagraph"/>
        <w:numPr>
          <w:ilvl w:val="0"/>
          <w:numId w:val="11"/>
        </w:numPr>
        <w:shd w:val="clear" w:color="auto" w:fill="DBE5F1" w:themeFill="accent1" w:themeFillTint="33"/>
        <w:autoSpaceDE w:val="0"/>
        <w:autoSpaceDN w:val="0"/>
        <w:adjustRightInd w:val="0"/>
        <w:ind w:left="1134"/>
        <w:rPr>
          <w:rFonts w:ascii="Consolas" w:hAnsi="Consolas" w:cs="Consolas"/>
          <w:color w:val="000000"/>
          <w:sz w:val="18"/>
          <w:szCs w:val="18"/>
          <w:lang w:bidi="he-IL"/>
        </w:rPr>
      </w:pPr>
      <w:r w:rsidRPr="00C24E68">
        <w:rPr>
          <w:rFonts w:ascii="Consolas" w:hAnsi="Consolas" w:cs="Consolas"/>
          <w:color w:val="3F7F5F"/>
          <w:sz w:val="18"/>
          <w:szCs w:val="18"/>
          <w:lang w:bidi="he-IL"/>
        </w:rPr>
        <w:t xml:space="preserve">                    </w:t>
      </w:r>
      <w:r w:rsidRPr="00C24E68">
        <w:rPr>
          <w:rFonts w:ascii="Consolas" w:hAnsi="Consolas" w:cs="Consolas"/>
          <w:b/>
          <w:bCs/>
          <w:color w:val="7F0055"/>
          <w:sz w:val="18"/>
          <w:szCs w:val="18"/>
          <w:lang w:bidi="he-IL"/>
        </w:rPr>
        <w:t>if</w:t>
      </w:r>
      <w:r w:rsidRPr="00C24E68">
        <w:rPr>
          <w:rFonts w:ascii="Consolas" w:hAnsi="Consolas" w:cs="Consolas"/>
          <w:color w:val="3F7F5F"/>
          <w:sz w:val="18"/>
          <w:szCs w:val="18"/>
          <w:lang w:bidi="he-IL"/>
        </w:rPr>
        <w:t xml:space="preserve"> </w:t>
      </w:r>
      <w:r w:rsidRPr="00C24E68">
        <w:rPr>
          <w:rFonts w:ascii="Consolas" w:hAnsi="Consolas" w:cs="Consolas"/>
          <w:color w:val="000000"/>
          <w:sz w:val="18"/>
          <w:szCs w:val="18"/>
          <w:lang w:bidi="he-IL"/>
        </w:rPr>
        <w:t>(result[</w:t>
      </w:r>
      <w:r w:rsidRPr="00C24E68">
        <w:rPr>
          <w:rFonts w:ascii="Consolas" w:hAnsi="Consolas" w:cs="Consolas"/>
          <w:color w:val="2A00FF"/>
          <w:sz w:val="18"/>
          <w:szCs w:val="18"/>
          <w:lang w:bidi="he-IL"/>
        </w:rPr>
        <w:t>'</w:t>
      </w:r>
      <w:proofErr w:type="spellStart"/>
      <w:r w:rsidRPr="00C24E68">
        <w:rPr>
          <w:rFonts w:ascii="Consolas" w:hAnsi="Consolas" w:cs="Consolas"/>
          <w:color w:val="2A00FF"/>
          <w:sz w:val="18"/>
          <w:szCs w:val="18"/>
          <w:lang w:bidi="he-IL"/>
        </w:rPr>
        <w:t>rc</w:t>
      </w:r>
      <w:proofErr w:type="spellEnd"/>
      <w:r w:rsidRPr="00C24E68">
        <w:rPr>
          <w:rFonts w:ascii="Consolas" w:hAnsi="Consolas" w:cs="Consolas"/>
          <w:color w:val="2A00FF"/>
          <w:sz w:val="18"/>
          <w:szCs w:val="18"/>
          <w:lang w:bidi="he-IL"/>
        </w:rPr>
        <w:t>'</w:t>
      </w:r>
      <w:r w:rsidRPr="00C24E68">
        <w:rPr>
          <w:rFonts w:ascii="Consolas" w:hAnsi="Consolas" w:cs="Consolas"/>
          <w:color w:val="000000"/>
          <w:sz w:val="18"/>
          <w:szCs w:val="18"/>
          <w:lang w:bidi="he-IL"/>
        </w:rPr>
        <w:t>] === 201) {</w:t>
      </w:r>
    </w:p>
    <w:p w:rsidR="0096589D" w:rsidRPr="00C24E68" w:rsidRDefault="0096589D" w:rsidP="00FA4D27">
      <w:pPr>
        <w:pStyle w:val="ListParagraph"/>
        <w:numPr>
          <w:ilvl w:val="0"/>
          <w:numId w:val="11"/>
        </w:numPr>
        <w:shd w:val="clear" w:color="auto" w:fill="DBE5F1" w:themeFill="accent1" w:themeFillTint="33"/>
        <w:autoSpaceDE w:val="0"/>
        <w:autoSpaceDN w:val="0"/>
        <w:adjustRightInd w:val="0"/>
        <w:ind w:left="1134"/>
        <w:rPr>
          <w:rFonts w:ascii="Consolas" w:hAnsi="Consolas" w:cs="Consolas"/>
          <w:color w:val="000000"/>
          <w:sz w:val="18"/>
          <w:szCs w:val="18"/>
          <w:lang w:bidi="he-IL"/>
        </w:rPr>
      </w:pPr>
      <w:r w:rsidRPr="00C24E68">
        <w:rPr>
          <w:rFonts w:ascii="Consolas" w:hAnsi="Consolas" w:cs="Consolas"/>
          <w:color w:val="000000"/>
          <w:sz w:val="18"/>
          <w:szCs w:val="18"/>
          <w:lang w:bidi="he-IL"/>
        </w:rPr>
        <w:t xml:space="preserve">                           </w:t>
      </w:r>
      <w:proofErr w:type="spellStart"/>
      <w:r w:rsidRPr="00C24E68">
        <w:rPr>
          <w:rFonts w:ascii="Consolas" w:hAnsi="Consolas" w:cs="Consolas"/>
          <w:color w:val="000000"/>
          <w:sz w:val="18"/>
          <w:szCs w:val="18"/>
          <w:lang w:bidi="he-IL"/>
        </w:rPr>
        <w:t>showFormSuccess</w:t>
      </w:r>
      <w:proofErr w:type="spellEnd"/>
      <w:r w:rsidRPr="00C24E68">
        <w:rPr>
          <w:rFonts w:ascii="Consolas" w:hAnsi="Consolas" w:cs="Consolas"/>
          <w:color w:val="000000"/>
          <w:sz w:val="18"/>
          <w:szCs w:val="18"/>
          <w:lang w:bidi="he-IL"/>
        </w:rPr>
        <w:t>();</w:t>
      </w:r>
    </w:p>
    <w:p w:rsidR="0096589D" w:rsidRPr="00C24E68" w:rsidRDefault="0096589D" w:rsidP="00FA4D27">
      <w:pPr>
        <w:pStyle w:val="ListParagraph"/>
        <w:numPr>
          <w:ilvl w:val="0"/>
          <w:numId w:val="11"/>
        </w:numPr>
        <w:shd w:val="clear" w:color="auto" w:fill="DBE5F1" w:themeFill="accent1" w:themeFillTint="33"/>
        <w:autoSpaceDE w:val="0"/>
        <w:autoSpaceDN w:val="0"/>
        <w:adjustRightInd w:val="0"/>
        <w:ind w:left="1134"/>
        <w:rPr>
          <w:rFonts w:ascii="Consolas" w:hAnsi="Consolas" w:cs="Consolas"/>
          <w:color w:val="3F7F5F"/>
          <w:sz w:val="18"/>
          <w:szCs w:val="18"/>
          <w:lang w:bidi="he-IL"/>
        </w:rPr>
      </w:pPr>
      <w:r w:rsidRPr="00C24E68">
        <w:rPr>
          <w:rFonts w:ascii="Consolas" w:hAnsi="Consolas" w:cs="Consolas"/>
          <w:color w:val="3F7F5F"/>
          <w:sz w:val="18"/>
          <w:szCs w:val="18"/>
          <w:lang w:bidi="he-IL"/>
        </w:rPr>
        <w:t xml:space="preserve">                    </w:t>
      </w:r>
      <w:r w:rsidRPr="00C24E68">
        <w:rPr>
          <w:rFonts w:ascii="Consolas" w:hAnsi="Consolas" w:cs="Consolas"/>
          <w:color w:val="000000"/>
          <w:sz w:val="18"/>
          <w:szCs w:val="18"/>
          <w:lang w:bidi="he-IL"/>
        </w:rPr>
        <w:t>}</w:t>
      </w:r>
      <w:r w:rsidRPr="00C24E68">
        <w:rPr>
          <w:rFonts w:ascii="Consolas" w:hAnsi="Consolas" w:cs="Consolas"/>
          <w:color w:val="3F7F5F"/>
          <w:sz w:val="18"/>
          <w:szCs w:val="18"/>
          <w:lang w:bidi="he-IL"/>
        </w:rPr>
        <w:t xml:space="preserve"> </w:t>
      </w:r>
      <w:r w:rsidRPr="00C24E68">
        <w:rPr>
          <w:rFonts w:ascii="Consolas" w:hAnsi="Consolas" w:cs="Consolas"/>
          <w:b/>
          <w:bCs/>
          <w:color w:val="7F0055"/>
          <w:sz w:val="18"/>
          <w:szCs w:val="18"/>
          <w:lang w:bidi="he-IL"/>
        </w:rPr>
        <w:t>else</w:t>
      </w:r>
      <w:r w:rsidRPr="00C24E68">
        <w:rPr>
          <w:rFonts w:ascii="Consolas" w:hAnsi="Consolas" w:cs="Consolas"/>
          <w:color w:val="3F7F5F"/>
          <w:sz w:val="18"/>
          <w:szCs w:val="18"/>
          <w:lang w:bidi="he-IL"/>
        </w:rPr>
        <w:t xml:space="preserve"> </w:t>
      </w:r>
      <w:r w:rsidRPr="00C24E68">
        <w:rPr>
          <w:rFonts w:ascii="Consolas" w:hAnsi="Consolas" w:cs="Consolas"/>
          <w:color w:val="000000"/>
          <w:sz w:val="18"/>
          <w:szCs w:val="18"/>
          <w:lang w:bidi="he-IL"/>
        </w:rPr>
        <w:t>{</w:t>
      </w:r>
    </w:p>
    <w:p w:rsidR="0096589D" w:rsidRPr="00C24E68" w:rsidRDefault="0096589D" w:rsidP="00FA4D27">
      <w:pPr>
        <w:pStyle w:val="ListParagraph"/>
        <w:numPr>
          <w:ilvl w:val="0"/>
          <w:numId w:val="11"/>
        </w:numPr>
        <w:shd w:val="clear" w:color="auto" w:fill="DBE5F1" w:themeFill="accent1" w:themeFillTint="33"/>
        <w:autoSpaceDE w:val="0"/>
        <w:autoSpaceDN w:val="0"/>
        <w:adjustRightInd w:val="0"/>
        <w:ind w:left="1134"/>
        <w:rPr>
          <w:rFonts w:ascii="Consolas" w:hAnsi="Consolas" w:cs="Consolas"/>
          <w:color w:val="000000"/>
          <w:sz w:val="18"/>
          <w:szCs w:val="18"/>
          <w:lang w:bidi="he-IL"/>
        </w:rPr>
      </w:pPr>
      <w:r w:rsidRPr="00C24E68">
        <w:rPr>
          <w:rFonts w:ascii="Consolas" w:hAnsi="Consolas" w:cs="Consolas"/>
          <w:color w:val="3F7F5F"/>
          <w:sz w:val="18"/>
          <w:szCs w:val="18"/>
          <w:lang w:bidi="he-IL"/>
        </w:rPr>
        <w:t xml:space="preserve">                           </w:t>
      </w:r>
      <w:proofErr w:type="spellStart"/>
      <w:proofErr w:type="gramStart"/>
      <w:r w:rsidRPr="00C24E68">
        <w:rPr>
          <w:rFonts w:ascii="Consolas" w:hAnsi="Consolas" w:cs="Consolas"/>
          <w:color w:val="000000"/>
          <w:sz w:val="18"/>
          <w:szCs w:val="18"/>
          <w:lang w:bidi="he-IL"/>
        </w:rPr>
        <w:t>showFormError</w:t>
      </w:r>
      <w:proofErr w:type="spellEnd"/>
      <w:r w:rsidRPr="00C24E68">
        <w:rPr>
          <w:rFonts w:ascii="Consolas" w:hAnsi="Consolas" w:cs="Consolas"/>
          <w:color w:val="000000"/>
          <w:sz w:val="18"/>
          <w:szCs w:val="18"/>
          <w:lang w:bidi="he-IL"/>
        </w:rPr>
        <w:t>(</w:t>
      </w:r>
      <w:proofErr w:type="gramEnd"/>
      <w:r w:rsidRPr="00C24E68">
        <w:rPr>
          <w:rFonts w:ascii="Consolas" w:hAnsi="Consolas" w:cs="Consolas"/>
          <w:color w:val="2A00FF"/>
          <w:sz w:val="18"/>
          <w:szCs w:val="18"/>
          <w:lang w:bidi="he-IL"/>
        </w:rPr>
        <w:t>"Could not connect to CRM system."</w:t>
      </w:r>
      <w:r w:rsidRPr="00C24E68">
        <w:rPr>
          <w:rFonts w:ascii="Consolas" w:hAnsi="Consolas" w:cs="Consolas"/>
          <w:color w:val="000000"/>
          <w:sz w:val="18"/>
          <w:szCs w:val="18"/>
          <w:lang w:bidi="he-IL"/>
        </w:rPr>
        <w:t>);</w:t>
      </w:r>
    </w:p>
    <w:p w:rsidR="0096589D" w:rsidRPr="00C24E68" w:rsidRDefault="0096589D" w:rsidP="00FA4D27">
      <w:pPr>
        <w:pStyle w:val="ListParagraph"/>
        <w:numPr>
          <w:ilvl w:val="0"/>
          <w:numId w:val="11"/>
        </w:numPr>
        <w:shd w:val="clear" w:color="auto" w:fill="DBE5F1" w:themeFill="accent1" w:themeFillTint="33"/>
        <w:autoSpaceDE w:val="0"/>
        <w:autoSpaceDN w:val="0"/>
        <w:adjustRightInd w:val="0"/>
        <w:ind w:left="1134"/>
        <w:rPr>
          <w:rFonts w:ascii="Consolas" w:hAnsi="Consolas" w:cs="Consolas"/>
          <w:color w:val="000000"/>
          <w:sz w:val="18"/>
          <w:szCs w:val="18"/>
          <w:lang w:bidi="he-IL"/>
        </w:rPr>
      </w:pPr>
      <w:r w:rsidRPr="00C24E68">
        <w:rPr>
          <w:rFonts w:ascii="Consolas" w:hAnsi="Consolas" w:cs="Consolas"/>
          <w:color w:val="000000"/>
          <w:sz w:val="18"/>
          <w:szCs w:val="18"/>
          <w:lang w:bidi="he-IL"/>
        </w:rPr>
        <w:t>                    }</w:t>
      </w:r>
    </w:p>
    <w:p w:rsidR="0096589D" w:rsidRPr="00C24E68" w:rsidRDefault="0096589D" w:rsidP="00FA4D27">
      <w:pPr>
        <w:pStyle w:val="ListParagraph"/>
        <w:numPr>
          <w:ilvl w:val="0"/>
          <w:numId w:val="11"/>
        </w:numPr>
        <w:shd w:val="clear" w:color="auto" w:fill="DBE5F1" w:themeFill="accent1" w:themeFillTint="33"/>
        <w:autoSpaceDE w:val="0"/>
        <w:autoSpaceDN w:val="0"/>
        <w:adjustRightInd w:val="0"/>
        <w:ind w:left="1134"/>
        <w:rPr>
          <w:rFonts w:ascii="Consolas" w:hAnsi="Consolas" w:cs="Consolas"/>
          <w:color w:val="000000"/>
          <w:sz w:val="18"/>
          <w:szCs w:val="18"/>
          <w:lang w:bidi="he-IL"/>
        </w:rPr>
      </w:pPr>
      <w:r w:rsidRPr="00C24E68">
        <w:rPr>
          <w:rFonts w:ascii="Consolas" w:hAnsi="Consolas" w:cs="Consolas"/>
          <w:color w:val="000000"/>
          <w:sz w:val="18"/>
          <w:szCs w:val="18"/>
          <w:lang w:bidi="he-IL"/>
        </w:rPr>
        <w:t xml:space="preserve">             }; </w:t>
      </w:r>
    </w:p>
    <w:p w:rsidR="0096589D" w:rsidRPr="00C24E68" w:rsidRDefault="0096589D" w:rsidP="0096589D">
      <w:pPr>
        <w:pStyle w:val="ListContinue"/>
      </w:pPr>
    </w:p>
    <w:p w:rsidR="0096589D" w:rsidRPr="00C24E68" w:rsidRDefault="0096589D" w:rsidP="0096589D">
      <w:pPr>
        <w:pStyle w:val="ListContinue"/>
      </w:pPr>
      <w:r w:rsidRPr="00C24E68">
        <w:t xml:space="preserve">In this example, we use </w:t>
      </w:r>
      <w:proofErr w:type="spellStart"/>
      <w:r w:rsidRPr="00C24E68">
        <w:rPr>
          <w:rFonts w:ascii="Courier New" w:hAnsi="Courier New" w:cs="Courier New"/>
        </w:rPr>
        <w:t>gadgets.io.makeRequest</w:t>
      </w:r>
      <w:proofErr w:type="spellEnd"/>
      <w:r w:rsidRPr="00C24E68">
        <w:rPr>
          <w:rFonts w:ascii="Courier New" w:hAnsi="Courier New" w:cs="Courier New"/>
        </w:rPr>
        <w:t>,</w:t>
      </w:r>
      <w:r w:rsidRPr="00C24E68">
        <w:rPr>
          <w:rFonts w:ascii="Consolas" w:hAnsi="Consolas" w:cs="Consolas"/>
          <w:color w:val="3F7F5F"/>
          <w:sz w:val="16"/>
          <w:szCs w:val="16"/>
          <w:lang w:bidi="he-IL"/>
        </w:rPr>
        <w:t xml:space="preserve"> </w:t>
      </w:r>
      <w:r w:rsidRPr="00C24E68">
        <w:t xml:space="preserve">which is the standard API for requesting another server from within a widget, thereby allowing cross-domain calls. </w:t>
      </w:r>
    </w:p>
    <w:p w:rsidR="002608AC" w:rsidRPr="005B6342" w:rsidRDefault="002608AC" w:rsidP="00A148F0">
      <w:pPr>
        <w:pStyle w:val="ListNumber"/>
        <w:numPr>
          <w:ilvl w:val="1"/>
          <w:numId w:val="42"/>
        </w:numPr>
      </w:pPr>
      <w:r w:rsidRPr="005B6342">
        <w:t xml:space="preserve">Inspect the </w:t>
      </w:r>
      <w:r w:rsidRPr="00645C00">
        <w:rPr>
          <w:rStyle w:val="ScreenOutput"/>
        </w:rPr>
        <w:t>formSubmitAjaxToC4C</w:t>
      </w:r>
      <w:r>
        <w:rPr>
          <w:rFonts w:ascii="Consolas" w:hAnsi="Consolas" w:cs="Consolas"/>
          <w:color w:val="000000"/>
          <w:szCs w:val="20"/>
          <w:lang w:bidi="he-IL"/>
        </w:rPr>
        <w:t xml:space="preserve"> </w:t>
      </w:r>
      <w:r w:rsidRPr="005B6342">
        <w:t>function:</w:t>
      </w:r>
    </w:p>
    <w:p w:rsidR="00171358" w:rsidRDefault="002608AC" w:rsidP="00171358">
      <w:pPr>
        <w:pStyle w:val="ListContinue"/>
        <w:rPr>
          <w:rFonts w:ascii="Consolas" w:hAnsi="Consolas" w:cs="Consolas"/>
          <w:color w:val="000000"/>
          <w:szCs w:val="20"/>
          <w:lang w:bidi="he-IL"/>
        </w:rPr>
      </w:pPr>
      <w:r>
        <w:rPr>
          <w:rFonts w:ascii="Consolas" w:hAnsi="Consolas" w:cs="Consolas"/>
          <w:color w:val="000000"/>
          <w:szCs w:val="20"/>
          <w:lang w:bidi="he-IL"/>
        </w:rPr>
        <w:tab/>
      </w:r>
    </w:p>
    <w:bookmarkStart w:id="48" w:name="_MON_1455351678"/>
    <w:bookmarkEnd w:id="48"/>
    <w:p w:rsidR="00171358" w:rsidRPr="00171358" w:rsidRDefault="00171358" w:rsidP="00171358">
      <w:pPr>
        <w:pStyle w:val="ListParagraph"/>
        <w:numPr>
          <w:ilvl w:val="0"/>
          <w:numId w:val="7"/>
        </w:numPr>
        <w:shd w:val="clear" w:color="auto" w:fill="DBE5F1" w:themeFill="accent1" w:themeFillTint="33"/>
        <w:autoSpaceDE w:val="0"/>
        <w:autoSpaceDN w:val="0"/>
        <w:adjustRightInd w:val="0"/>
        <w:ind w:left="993"/>
        <w:rPr>
          <w:rFonts w:ascii="Consolas" w:hAnsi="Consolas" w:cs="Consolas"/>
          <w:sz w:val="18"/>
          <w:szCs w:val="18"/>
          <w:lang w:bidi="he-IL"/>
        </w:rPr>
      </w:pPr>
      <w:r>
        <w:rPr>
          <w:rFonts w:ascii="Consolas" w:hAnsi="Consolas" w:cs="Consolas"/>
          <w:sz w:val="18"/>
          <w:szCs w:val="18"/>
          <w:lang w:bidi="he-IL"/>
        </w:rPr>
        <w:object w:dxaOrig="9956" w:dyaOrig="71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7.75pt;height:357.5pt" o:ole="">
            <v:imagedata r:id="rId39" o:title=""/>
          </v:shape>
          <o:OLEObject Type="Embed" ProgID="Word.Document.12" ShapeID="_x0000_i1025" DrawAspect="Content" ObjectID="_1455947943" r:id="rId40">
            <o:FieldCodes>\s</o:FieldCodes>
          </o:OLEObject>
        </w:object>
      </w:r>
    </w:p>
    <w:p w:rsidR="00171358" w:rsidRPr="008B2F5B" w:rsidRDefault="00171358" w:rsidP="008B2F5B">
      <w:pPr>
        <w:shd w:val="clear" w:color="auto" w:fill="DBE5F1" w:themeFill="accent1" w:themeFillTint="33"/>
        <w:autoSpaceDE w:val="0"/>
        <w:autoSpaceDN w:val="0"/>
        <w:adjustRightInd w:val="0"/>
        <w:ind w:left="561"/>
        <w:rPr>
          <w:rFonts w:ascii="Consolas" w:hAnsi="Consolas" w:cs="Consolas"/>
          <w:sz w:val="18"/>
          <w:szCs w:val="18"/>
          <w:lang w:bidi="he-IL"/>
        </w:rPr>
      </w:pPr>
    </w:p>
    <w:p w:rsidR="00F07F18" w:rsidRDefault="002608AC" w:rsidP="002608AC">
      <w:pPr>
        <w:pStyle w:val="ListContinue"/>
        <w:rPr>
          <w:lang w:bidi="he-IL"/>
        </w:rPr>
      </w:pPr>
      <w:r>
        <w:rPr>
          <w:rFonts w:ascii="Consolas" w:hAnsi="Consolas" w:cs="Consolas"/>
          <w:color w:val="000000"/>
          <w:szCs w:val="20"/>
          <w:lang w:bidi="he-IL"/>
        </w:rPr>
        <w:tab/>
      </w:r>
    </w:p>
    <w:p w:rsidR="002608AC" w:rsidRDefault="00B84ACC" w:rsidP="00991E4F">
      <w:pPr>
        <w:pStyle w:val="ListContinue"/>
      </w:pPr>
      <w:r w:rsidRPr="00C24E68">
        <w:t>In this example</w:t>
      </w:r>
      <w:r>
        <w:t xml:space="preserve"> we perform an Aj</w:t>
      </w:r>
      <w:r w:rsidR="00645C00">
        <w:t xml:space="preserve">ax call from the </w:t>
      </w:r>
      <w:r w:rsidR="00991E4F">
        <w:t>applications</w:t>
      </w:r>
      <w:r w:rsidR="00645C00">
        <w:t xml:space="preserve"> front </w:t>
      </w:r>
      <w:r>
        <w:t xml:space="preserve">end to the </w:t>
      </w:r>
      <w:r w:rsidR="00645C00">
        <w:t>Java back end</w:t>
      </w:r>
      <w:r>
        <w:t xml:space="preserve">. The call invokes a Java </w:t>
      </w:r>
      <w:r w:rsidR="00645C00">
        <w:t>s</w:t>
      </w:r>
      <w:r>
        <w:t>ervlet</w:t>
      </w:r>
      <w:r w:rsidR="00645C00">
        <w:t>,</w:t>
      </w:r>
      <w:r>
        <w:t xml:space="preserve"> which then handles the call to the C4C </w:t>
      </w:r>
      <w:r w:rsidR="003413B7">
        <w:t xml:space="preserve">system using a dedicated </w:t>
      </w:r>
      <w:r w:rsidR="00645C00">
        <w:t>W</w:t>
      </w:r>
      <w:r>
        <w:t>eb service</w:t>
      </w:r>
      <w:r w:rsidR="003413B7">
        <w:t xml:space="preserve"> client</w:t>
      </w:r>
      <w:r>
        <w:t>.</w:t>
      </w:r>
      <w:r w:rsidR="003E22ED">
        <w:t xml:space="preserve"> We use </w:t>
      </w:r>
      <w:proofErr w:type="spellStart"/>
      <w:r w:rsidR="003E22ED" w:rsidRPr="00645C00">
        <w:rPr>
          <w:rFonts w:ascii="Courier New" w:hAnsi="Courier New" w:cs="Courier New"/>
          <w:color w:val="333333"/>
          <w:szCs w:val="20"/>
          <w:shd w:val="clear" w:color="auto" w:fill="FFFFFF"/>
        </w:rPr>
        <w:t>gadgets.io.getProxyUrl</w:t>
      </w:r>
      <w:proofErr w:type="spellEnd"/>
      <w:r w:rsidR="003E22ED">
        <w:rPr>
          <w:rFonts w:ascii="Courier New" w:hAnsi="Courier New" w:cs="Courier New"/>
          <w:color w:val="333333"/>
          <w:sz w:val="19"/>
          <w:szCs w:val="19"/>
          <w:shd w:val="clear" w:color="auto" w:fill="FFFFFF"/>
        </w:rPr>
        <w:t xml:space="preserve"> </w:t>
      </w:r>
      <w:r w:rsidR="003E22ED" w:rsidRPr="003E22ED">
        <w:t xml:space="preserve">to calculate the </w:t>
      </w:r>
      <w:r w:rsidR="00645C00">
        <w:t>URL</w:t>
      </w:r>
      <w:r w:rsidR="00991E4F">
        <w:t xml:space="preserve"> to be invoked from the</w:t>
      </w:r>
      <w:r w:rsidR="003E22ED" w:rsidRPr="003E22ED">
        <w:t xml:space="preserve"> widget</w:t>
      </w:r>
      <w:r w:rsidR="00991E4F">
        <w:t xml:space="preserve"> that runs within the </w:t>
      </w:r>
      <w:r w:rsidR="00991E4F" w:rsidRPr="00991E4F">
        <w:rPr>
          <w:i/>
          <w:iCs/>
        </w:rPr>
        <w:t>Cloud Portal</w:t>
      </w:r>
      <w:r w:rsidR="00991E4F">
        <w:t xml:space="preserve"> application to the servlet contained in the </w:t>
      </w:r>
      <w:proofErr w:type="spellStart"/>
      <w:r w:rsidR="00991E4F" w:rsidRPr="00991E4F">
        <w:rPr>
          <w:i/>
          <w:iCs/>
        </w:rPr>
        <w:t>AtomicContent</w:t>
      </w:r>
      <w:proofErr w:type="spellEnd"/>
      <w:r w:rsidR="00991E4F">
        <w:t xml:space="preserve"> application</w:t>
      </w:r>
      <w:r w:rsidR="003E22ED" w:rsidRPr="003E22ED">
        <w:t>.</w:t>
      </w:r>
    </w:p>
    <w:p w:rsidR="00B84ACC" w:rsidRPr="00C24E68" w:rsidRDefault="00B84ACC" w:rsidP="00F07F18">
      <w:pPr>
        <w:pStyle w:val="ListContinue"/>
        <w:rPr>
          <w:lang w:bidi="he-IL"/>
        </w:rPr>
      </w:pPr>
    </w:p>
    <w:p w:rsidR="00645C00" w:rsidRDefault="00645C00">
      <w:pPr>
        <w:tabs>
          <w:tab w:val="clear" w:pos="720"/>
          <w:tab w:val="clear" w:pos="1152"/>
        </w:tabs>
        <w:spacing w:before="0" w:line="240" w:lineRule="auto"/>
        <w:rPr>
          <w:b/>
          <w:bCs/>
          <w:sz w:val="22"/>
          <w:szCs w:val="26"/>
          <w:lang w:bidi="he-IL"/>
        </w:rPr>
      </w:pPr>
      <w:r>
        <w:rPr>
          <w:lang w:bidi="he-IL"/>
        </w:rPr>
        <w:br w:type="page"/>
      </w:r>
    </w:p>
    <w:p w:rsidR="00171B24" w:rsidRPr="00C24E68" w:rsidRDefault="00171B24" w:rsidP="005A0907">
      <w:pPr>
        <w:pStyle w:val="Heading2"/>
        <w:rPr>
          <w:lang w:val="en-US" w:bidi="he-IL"/>
        </w:rPr>
      </w:pPr>
      <w:bookmarkStart w:id="49" w:name="_Toc381885316"/>
      <w:r w:rsidRPr="00C24E68">
        <w:rPr>
          <w:lang w:val="en-US" w:bidi="he-IL"/>
        </w:rPr>
        <w:lastRenderedPageBreak/>
        <w:t xml:space="preserve">Review the </w:t>
      </w:r>
      <w:r w:rsidRPr="00645C00">
        <w:rPr>
          <w:lang w:val="en-US" w:bidi="he-IL"/>
        </w:rPr>
        <w:t>JAM</w:t>
      </w:r>
      <w:r w:rsidR="00B86A6D" w:rsidRPr="00645C00">
        <w:rPr>
          <w:lang w:val="en-US" w:bidi="he-IL"/>
        </w:rPr>
        <w:t xml:space="preserve"> </w:t>
      </w:r>
      <w:r w:rsidRPr="00645C00">
        <w:rPr>
          <w:lang w:val="en-US" w:bidi="he-IL"/>
        </w:rPr>
        <w:t>Login</w:t>
      </w:r>
      <w:r w:rsidRPr="00C24E68">
        <w:rPr>
          <w:lang w:val="en-US" w:bidi="he-IL"/>
        </w:rPr>
        <w:t xml:space="preserve"> </w:t>
      </w:r>
      <w:r w:rsidR="005A0907" w:rsidRPr="00C24E68">
        <w:rPr>
          <w:lang w:val="en-US" w:bidi="he-IL"/>
        </w:rPr>
        <w:t>w</w:t>
      </w:r>
      <w:r w:rsidRPr="00C24E68">
        <w:rPr>
          <w:lang w:val="en-US" w:bidi="he-IL"/>
        </w:rPr>
        <w:t>idget</w:t>
      </w:r>
      <w:bookmarkEnd w:id="49"/>
    </w:p>
    <w:p w:rsidR="00171B24" w:rsidRPr="00C24E68" w:rsidRDefault="00171B24" w:rsidP="00171B24">
      <w:r w:rsidRPr="00C24E68">
        <w:t xml:space="preserve">Cloud Portal allows several integration points between widgets and site parts. Using the </w:t>
      </w:r>
      <w:r w:rsidRPr="00C24E68">
        <w:rPr>
          <w:rFonts w:ascii="Courier New" w:hAnsi="Courier New" w:cs="Courier New"/>
        </w:rPr>
        <w:t>sap-navigation</w:t>
      </w:r>
      <w:r w:rsidRPr="00C24E68">
        <w:t xml:space="preserve"> </w:t>
      </w:r>
      <w:proofErr w:type="spellStart"/>
      <w:r w:rsidR="00F0409C">
        <w:t>OpenSocial</w:t>
      </w:r>
      <w:proofErr w:type="spellEnd"/>
      <w:r w:rsidRPr="00C24E68">
        <w:t xml:space="preserve"> feature, it is possible to define navigation from one page to another page in the site. The target page may be visible or hidden, and public, restricted, or private.</w:t>
      </w:r>
    </w:p>
    <w:p w:rsidR="00171B24" w:rsidRPr="00C24E68" w:rsidRDefault="00171B24" w:rsidP="00171B24">
      <w:r w:rsidRPr="00C24E68">
        <w:t xml:space="preserve">In this part of the exercise, you will inspect the code of the </w:t>
      </w:r>
      <w:r w:rsidRPr="00C24E68">
        <w:rPr>
          <w:i/>
          <w:iCs/>
        </w:rPr>
        <w:t>Jam</w:t>
      </w:r>
      <w:r w:rsidR="00C24E68">
        <w:rPr>
          <w:i/>
          <w:iCs/>
        </w:rPr>
        <w:t xml:space="preserve"> </w:t>
      </w:r>
      <w:r w:rsidRPr="00C24E68">
        <w:rPr>
          <w:i/>
          <w:iCs/>
        </w:rPr>
        <w:t>Login</w:t>
      </w:r>
      <w:r w:rsidRPr="00C24E68">
        <w:t xml:space="preserve"> widget that after login invokes the </w:t>
      </w:r>
      <w:r w:rsidRPr="00C24E68">
        <w:rPr>
          <w:rFonts w:ascii="Courier New" w:hAnsi="Courier New" w:cs="Courier New"/>
        </w:rPr>
        <w:t>navigation API</w:t>
      </w:r>
      <w:r w:rsidRPr="00C24E68">
        <w:t xml:space="preserve"> linking to the </w:t>
      </w:r>
      <w:r w:rsidRPr="00C24E68">
        <w:rPr>
          <w:i/>
          <w:iCs/>
        </w:rPr>
        <w:t>JAM Discussions</w:t>
      </w:r>
      <w:r w:rsidRPr="00C24E68">
        <w:t xml:space="preserve"> page.</w:t>
      </w:r>
    </w:p>
    <w:p w:rsidR="00171B24" w:rsidRPr="00C24E68" w:rsidRDefault="00171B24" w:rsidP="00171B24">
      <w:pPr>
        <w:pStyle w:val="Heading2a"/>
        <w:rPr>
          <w:lang w:val="en-US" w:bidi="he-IL"/>
        </w:rPr>
      </w:pPr>
      <w:bookmarkStart w:id="50" w:name="_Toc381885317"/>
      <w:r w:rsidRPr="00C24E68">
        <w:rPr>
          <w:lang w:val="en-US" w:bidi="he-IL"/>
        </w:rPr>
        <w:t xml:space="preserve">Open the spec XML of the </w:t>
      </w:r>
      <w:r w:rsidRPr="00645C00">
        <w:rPr>
          <w:lang w:val="en-US" w:bidi="he-IL"/>
        </w:rPr>
        <w:t>Jam</w:t>
      </w:r>
      <w:r w:rsidR="00B86A6D" w:rsidRPr="00645C00">
        <w:rPr>
          <w:lang w:val="en-US" w:bidi="he-IL"/>
        </w:rPr>
        <w:t xml:space="preserve"> </w:t>
      </w:r>
      <w:r w:rsidRPr="00645C00">
        <w:rPr>
          <w:lang w:val="en-US" w:bidi="he-IL"/>
        </w:rPr>
        <w:t>Login</w:t>
      </w:r>
      <w:r w:rsidRPr="00C24E68">
        <w:rPr>
          <w:lang w:val="en-US" w:bidi="he-IL"/>
        </w:rPr>
        <w:t xml:space="preserve"> widget</w:t>
      </w:r>
      <w:bookmarkEnd w:id="50"/>
    </w:p>
    <w:p w:rsidR="00171B24" w:rsidRPr="00C24E68" w:rsidRDefault="00171B24" w:rsidP="00082236">
      <w:pPr>
        <w:pStyle w:val="ListNumber"/>
        <w:rPr>
          <w:lang w:val="en-US" w:bidi="he-IL"/>
        </w:rPr>
      </w:pPr>
      <w:r w:rsidRPr="00C24E68">
        <w:rPr>
          <w:lang w:val="en-US"/>
        </w:rPr>
        <w:t xml:space="preserve">Open the spec XML of the </w:t>
      </w:r>
      <w:r w:rsidRPr="00C24E68">
        <w:rPr>
          <w:i/>
          <w:iCs/>
          <w:lang w:val="en-US"/>
        </w:rPr>
        <w:t>Jam</w:t>
      </w:r>
      <w:r w:rsidR="00B86A6D" w:rsidRPr="00C24E68">
        <w:rPr>
          <w:i/>
          <w:iCs/>
          <w:lang w:val="en-US"/>
        </w:rPr>
        <w:t xml:space="preserve"> </w:t>
      </w:r>
      <w:r w:rsidRPr="00C24E68">
        <w:rPr>
          <w:i/>
          <w:iCs/>
          <w:lang w:val="en-US"/>
        </w:rPr>
        <w:t xml:space="preserve">Login </w:t>
      </w:r>
      <w:r w:rsidRPr="00C24E68">
        <w:rPr>
          <w:lang w:val="en-US"/>
        </w:rPr>
        <w:t xml:space="preserve">widget, located at </w:t>
      </w:r>
      <w:r w:rsidRPr="00C24E68">
        <w:rPr>
          <w:rFonts w:ascii="Courier New" w:hAnsi="Courier New" w:cs="Courier New"/>
          <w:lang w:val="en-US"/>
        </w:rPr>
        <w:t>widgets/</w:t>
      </w:r>
      <w:proofErr w:type="spellStart"/>
      <w:r w:rsidRPr="00C24E68">
        <w:rPr>
          <w:rFonts w:ascii="Courier New" w:hAnsi="Courier New" w:cs="Courier New"/>
          <w:lang w:val="en-US"/>
        </w:rPr>
        <w:t>jamlogin</w:t>
      </w:r>
      <w:proofErr w:type="spellEnd"/>
      <w:r w:rsidRPr="00C24E68">
        <w:rPr>
          <w:rFonts w:ascii="Courier New" w:hAnsi="Courier New" w:cs="Courier New"/>
          <w:lang w:val="en-US"/>
        </w:rPr>
        <w:t>/login.spec.xml</w:t>
      </w:r>
      <w:r w:rsidRPr="00C24E68">
        <w:rPr>
          <w:rFonts w:asciiTheme="minorBidi" w:hAnsiTheme="minorBidi" w:cstheme="minorBidi"/>
          <w:lang w:val="en-US"/>
        </w:rPr>
        <w:t>.</w:t>
      </w:r>
    </w:p>
    <w:p w:rsidR="00171B24" w:rsidRPr="00C24E68" w:rsidRDefault="00171B24" w:rsidP="00FA4D27">
      <w:pPr>
        <w:pStyle w:val="ListParagraph"/>
        <w:numPr>
          <w:ilvl w:val="0"/>
          <w:numId w:val="7"/>
        </w:numPr>
        <w:shd w:val="clear" w:color="auto" w:fill="DBE5F1" w:themeFill="accent1" w:themeFillTint="33"/>
        <w:autoSpaceDE w:val="0"/>
        <w:autoSpaceDN w:val="0"/>
        <w:adjustRightInd w:val="0"/>
        <w:ind w:left="993"/>
        <w:rPr>
          <w:rFonts w:ascii="Consolas" w:hAnsi="Consolas" w:cs="Consolas"/>
          <w:sz w:val="18"/>
          <w:szCs w:val="18"/>
          <w:lang w:bidi="he-IL"/>
        </w:rPr>
      </w:pPr>
      <w:proofErr w:type="gramStart"/>
      <w:r w:rsidRPr="00C24E68">
        <w:rPr>
          <w:rFonts w:ascii="Consolas" w:hAnsi="Consolas" w:cs="Consolas"/>
          <w:color w:val="008080"/>
          <w:sz w:val="18"/>
          <w:szCs w:val="18"/>
          <w:lang w:bidi="he-IL"/>
        </w:rPr>
        <w:t>&lt;?</w:t>
      </w:r>
      <w:r w:rsidRPr="00C24E68">
        <w:rPr>
          <w:rFonts w:ascii="Consolas" w:hAnsi="Consolas" w:cs="Consolas"/>
          <w:color w:val="3F7F7F"/>
          <w:sz w:val="18"/>
          <w:szCs w:val="18"/>
          <w:lang w:bidi="he-IL"/>
        </w:rPr>
        <w:t>xml</w:t>
      </w:r>
      <w:proofErr w:type="gramEnd"/>
      <w:r w:rsidRPr="00C24E68">
        <w:rPr>
          <w:rFonts w:ascii="Consolas" w:hAnsi="Consolas" w:cs="Consolas"/>
          <w:sz w:val="18"/>
          <w:szCs w:val="18"/>
          <w:lang w:bidi="he-IL"/>
        </w:rPr>
        <w:t xml:space="preserve"> </w:t>
      </w:r>
      <w:r w:rsidRPr="00C24E68">
        <w:rPr>
          <w:rFonts w:ascii="Consolas" w:hAnsi="Consolas" w:cs="Consolas"/>
          <w:color w:val="7F007F"/>
          <w:sz w:val="18"/>
          <w:szCs w:val="18"/>
          <w:lang w:bidi="he-IL"/>
        </w:rPr>
        <w:t>version</w:t>
      </w:r>
      <w:r w:rsidRPr="00C24E68">
        <w:rPr>
          <w:rFonts w:ascii="Consolas" w:hAnsi="Consolas" w:cs="Consolas"/>
          <w:color w:val="000000"/>
          <w:sz w:val="18"/>
          <w:szCs w:val="18"/>
          <w:lang w:bidi="he-IL"/>
        </w:rPr>
        <w:t>=</w:t>
      </w:r>
      <w:r w:rsidRPr="00C24E68">
        <w:rPr>
          <w:rFonts w:ascii="Consolas" w:hAnsi="Consolas" w:cs="Consolas"/>
          <w:i/>
          <w:iCs/>
          <w:color w:val="2A00FF"/>
          <w:sz w:val="18"/>
          <w:szCs w:val="18"/>
          <w:lang w:bidi="he-IL"/>
        </w:rPr>
        <w:t>"1.0"</w:t>
      </w:r>
      <w:r w:rsidRPr="00C24E68">
        <w:rPr>
          <w:rFonts w:ascii="Consolas" w:hAnsi="Consolas" w:cs="Consolas"/>
          <w:sz w:val="18"/>
          <w:szCs w:val="18"/>
          <w:lang w:bidi="he-IL"/>
        </w:rPr>
        <w:t xml:space="preserve"> </w:t>
      </w:r>
      <w:r w:rsidRPr="00C24E68">
        <w:rPr>
          <w:rFonts w:ascii="Consolas" w:hAnsi="Consolas" w:cs="Consolas"/>
          <w:color w:val="7F007F"/>
          <w:sz w:val="18"/>
          <w:szCs w:val="18"/>
          <w:lang w:bidi="he-IL"/>
        </w:rPr>
        <w:t>encoding</w:t>
      </w:r>
      <w:r w:rsidRPr="00C24E68">
        <w:rPr>
          <w:rFonts w:ascii="Consolas" w:hAnsi="Consolas" w:cs="Consolas"/>
          <w:color w:val="000000"/>
          <w:sz w:val="18"/>
          <w:szCs w:val="18"/>
          <w:lang w:bidi="he-IL"/>
        </w:rPr>
        <w:t>=</w:t>
      </w:r>
      <w:r w:rsidRPr="00C24E68">
        <w:rPr>
          <w:rFonts w:ascii="Consolas" w:hAnsi="Consolas" w:cs="Consolas"/>
          <w:i/>
          <w:iCs/>
          <w:color w:val="2A00FF"/>
          <w:sz w:val="18"/>
          <w:szCs w:val="18"/>
          <w:lang w:bidi="he-IL"/>
        </w:rPr>
        <w:t>"UTF-8"</w:t>
      </w:r>
      <w:r w:rsidRPr="00C24E68">
        <w:rPr>
          <w:rFonts w:ascii="Consolas" w:hAnsi="Consolas" w:cs="Consolas"/>
          <w:color w:val="008080"/>
          <w:sz w:val="18"/>
          <w:szCs w:val="18"/>
          <w:lang w:bidi="he-IL"/>
        </w:rPr>
        <w:t>?&gt;</w:t>
      </w:r>
    </w:p>
    <w:p w:rsidR="00171B24" w:rsidRPr="00C24E68" w:rsidRDefault="00171B24" w:rsidP="00FA4D27">
      <w:pPr>
        <w:pStyle w:val="ListParagraph"/>
        <w:numPr>
          <w:ilvl w:val="0"/>
          <w:numId w:val="7"/>
        </w:numPr>
        <w:shd w:val="clear" w:color="auto" w:fill="DBE5F1" w:themeFill="accent1" w:themeFillTint="33"/>
        <w:autoSpaceDE w:val="0"/>
        <w:autoSpaceDN w:val="0"/>
        <w:adjustRightInd w:val="0"/>
        <w:ind w:left="993"/>
        <w:rPr>
          <w:rFonts w:ascii="Consolas" w:hAnsi="Consolas" w:cs="Consolas"/>
          <w:sz w:val="18"/>
          <w:szCs w:val="18"/>
          <w:lang w:bidi="he-IL"/>
        </w:rPr>
      </w:pPr>
      <w:r w:rsidRPr="00C24E68">
        <w:rPr>
          <w:rFonts w:ascii="Consolas" w:hAnsi="Consolas" w:cs="Consolas"/>
          <w:color w:val="008080"/>
          <w:sz w:val="18"/>
          <w:szCs w:val="18"/>
          <w:lang w:bidi="he-IL"/>
        </w:rPr>
        <w:t>&lt;</w:t>
      </w:r>
      <w:r w:rsidRPr="00C24E68">
        <w:rPr>
          <w:rFonts w:ascii="Consolas" w:hAnsi="Consolas" w:cs="Consolas"/>
          <w:color w:val="3F7F7F"/>
          <w:sz w:val="18"/>
          <w:szCs w:val="18"/>
          <w:lang w:bidi="he-IL"/>
        </w:rPr>
        <w:t>Module</w:t>
      </w:r>
      <w:r w:rsidRPr="00C24E68">
        <w:rPr>
          <w:rFonts w:ascii="Consolas" w:hAnsi="Consolas" w:cs="Consolas"/>
          <w:color w:val="008080"/>
          <w:sz w:val="18"/>
          <w:szCs w:val="18"/>
          <w:lang w:bidi="he-IL"/>
        </w:rPr>
        <w:t>&gt;</w:t>
      </w:r>
    </w:p>
    <w:p w:rsidR="00171B24" w:rsidRPr="00C24E68" w:rsidRDefault="00171B24" w:rsidP="00FA4D27">
      <w:pPr>
        <w:pStyle w:val="ListParagraph"/>
        <w:numPr>
          <w:ilvl w:val="0"/>
          <w:numId w:val="7"/>
        </w:numPr>
        <w:shd w:val="clear" w:color="auto" w:fill="DBE5F1" w:themeFill="accent1" w:themeFillTint="33"/>
        <w:autoSpaceDE w:val="0"/>
        <w:autoSpaceDN w:val="0"/>
        <w:adjustRightInd w:val="0"/>
        <w:ind w:left="993"/>
        <w:rPr>
          <w:rFonts w:ascii="Consolas" w:hAnsi="Consolas" w:cs="Consolas"/>
          <w:sz w:val="18"/>
          <w:szCs w:val="18"/>
          <w:lang w:bidi="he-IL"/>
        </w:rPr>
      </w:pPr>
      <w:r w:rsidRPr="00C24E68">
        <w:rPr>
          <w:rFonts w:ascii="Consolas" w:hAnsi="Consolas" w:cs="Consolas"/>
          <w:color w:val="000000"/>
          <w:sz w:val="18"/>
          <w:szCs w:val="18"/>
          <w:lang w:bidi="he-IL"/>
        </w:rPr>
        <w:t xml:space="preserve">    </w:t>
      </w:r>
      <w:r w:rsidRPr="00C24E68">
        <w:rPr>
          <w:rFonts w:ascii="Consolas" w:hAnsi="Consolas" w:cs="Consolas"/>
          <w:color w:val="008080"/>
          <w:sz w:val="18"/>
          <w:szCs w:val="18"/>
          <w:lang w:bidi="he-IL"/>
        </w:rPr>
        <w:t>&lt;</w:t>
      </w:r>
      <w:proofErr w:type="spellStart"/>
      <w:r w:rsidRPr="00C24E68">
        <w:rPr>
          <w:rFonts w:ascii="Consolas" w:hAnsi="Consolas" w:cs="Consolas"/>
          <w:color w:val="3F7F7F"/>
          <w:sz w:val="18"/>
          <w:szCs w:val="18"/>
          <w:lang w:bidi="he-IL"/>
        </w:rPr>
        <w:t>ModulePrefs</w:t>
      </w:r>
      <w:proofErr w:type="spellEnd"/>
      <w:r w:rsidRPr="00C24E68">
        <w:rPr>
          <w:rFonts w:ascii="Consolas" w:hAnsi="Consolas" w:cs="Consolas"/>
          <w:sz w:val="18"/>
          <w:szCs w:val="18"/>
          <w:lang w:bidi="he-IL"/>
        </w:rPr>
        <w:t xml:space="preserve"> </w:t>
      </w:r>
      <w:r w:rsidRPr="00C24E68">
        <w:rPr>
          <w:rFonts w:ascii="Consolas" w:hAnsi="Consolas" w:cs="Consolas"/>
          <w:color w:val="7F007F"/>
          <w:sz w:val="18"/>
          <w:szCs w:val="18"/>
          <w:lang w:bidi="he-IL"/>
        </w:rPr>
        <w:t>title</w:t>
      </w:r>
      <w:r w:rsidRPr="00C24E68">
        <w:rPr>
          <w:rFonts w:ascii="Consolas" w:hAnsi="Consolas" w:cs="Consolas"/>
          <w:color w:val="000000"/>
          <w:sz w:val="18"/>
          <w:szCs w:val="18"/>
          <w:lang w:bidi="he-IL"/>
        </w:rPr>
        <w:t>=</w:t>
      </w:r>
      <w:r w:rsidRPr="00C24E68">
        <w:rPr>
          <w:rFonts w:ascii="Consolas" w:hAnsi="Consolas" w:cs="Consolas"/>
          <w:i/>
          <w:iCs/>
          <w:color w:val="2A00FF"/>
          <w:sz w:val="18"/>
          <w:szCs w:val="18"/>
          <w:lang w:bidi="he-IL"/>
        </w:rPr>
        <w:t>"JAM Login"</w:t>
      </w:r>
      <w:r w:rsidRPr="00C24E68">
        <w:rPr>
          <w:rFonts w:ascii="Consolas" w:hAnsi="Consolas" w:cs="Consolas"/>
          <w:color w:val="008080"/>
          <w:sz w:val="18"/>
          <w:szCs w:val="18"/>
          <w:lang w:bidi="he-IL"/>
        </w:rPr>
        <w:t>&gt;</w:t>
      </w:r>
    </w:p>
    <w:p w:rsidR="00171B24" w:rsidRPr="00C24E68" w:rsidRDefault="00171B24" w:rsidP="00FA4D27">
      <w:pPr>
        <w:pStyle w:val="ListParagraph"/>
        <w:numPr>
          <w:ilvl w:val="0"/>
          <w:numId w:val="7"/>
        </w:numPr>
        <w:shd w:val="clear" w:color="auto" w:fill="DBE5F1" w:themeFill="accent1" w:themeFillTint="33"/>
        <w:autoSpaceDE w:val="0"/>
        <w:autoSpaceDN w:val="0"/>
        <w:adjustRightInd w:val="0"/>
        <w:ind w:left="993"/>
        <w:rPr>
          <w:rFonts w:ascii="Consolas" w:hAnsi="Consolas" w:cs="Consolas"/>
          <w:sz w:val="18"/>
          <w:szCs w:val="18"/>
          <w:lang w:bidi="he-IL"/>
        </w:rPr>
      </w:pPr>
      <w:r w:rsidRPr="00C24E68">
        <w:rPr>
          <w:rFonts w:ascii="Consolas" w:hAnsi="Consolas" w:cs="Consolas"/>
          <w:color w:val="000000"/>
          <w:sz w:val="18"/>
          <w:szCs w:val="18"/>
          <w:lang w:bidi="he-IL"/>
        </w:rPr>
        <w:t xml:space="preserve">        </w:t>
      </w:r>
      <w:r w:rsidRPr="00C24E68">
        <w:rPr>
          <w:rFonts w:ascii="Consolas" w:hAnsi="Consolas" w:cs="Consolas"/>
          <w:color w:val="008080"/>
          <w:sz w:val="18"/>
          <w:szCs w:val="18"/>
          <w:lang w:bidi="he-IL"/>
        </w:rPr>
        <w:t>&lt;</w:t>
      </w:r>
      <w:r w:rsidRPr="00C24E68">
        <w:rPr>
          <w:rFonts w:ascii="Consolas" w:hAnsi="Consolas" w:cs="Consolas"/>
          <w:color w:val="3F7F7F"/>
          <w:sz w:val="18"/>
          <w:szCs w:val="18"/>
          <w:lang w:bidi="he-IL"/>
        </w:rPr>
        <w:t>Require</w:t>
      </w:r>
      <w:r w:rsidRPr="00C24E68">
        <w:rPr>
          <w:rFonts w:ascii="Consolas" w:hAnsi="Consolas" w:cs="Consolas"/>
          <w:sz w:val="18"/>
          <w:szCs w:val="18"/>
          <w:lang w:bidi="he-IL"/>
        </w:rPr>
        <w:t xml:space="preserve"> </w:t>
      </w:r>
      <w:r w:rsidRPr="00C24E68">
        <w:rPr>
          <w:rFonts w:ascii="Consolas" w:hAnsi="Consolas" w:cs="Consolas"/>
          <w:color w:val="7F007F"/>
          <w:sz w:val="18"/>
          <w:szCs w:val="18"/>
          <w:lang w:bidi="he-IL"/>
        </w:rPr>
        <w:t>feature</w:t>
      </w:r>
      <w:r w:rsidRPr="00C24E68">
        <w:rPr>
          <w:rFonts w:ascii="Consolas" w:hAnsi="Consolas" w:cs="Consolas"/>
          <w:color w:val="000000"/>
          <w:sz w:val="18"/>
          <w:szCs w:val="18"/>
          <w:lang w:bidi="he-IL"/>
        </w:rPr>
        <w:t>=</w:t>
      </w:r>
      <w:r w:rsidRPr="00C24E68">
        <w:rPr>
          <w:rFonts w:ascii="Consolas" w:hAnsi="Consolas" w:cs="Consolas"/>
          <w:i/>
          <w:iCs/>
          <w:color w:val="2A00FF"/>
          <w:sz w:val="18"/>
          <w:szCs w:val="18"/>
          <w:lang w:bidi="he-IL"/>
        </w:rPr>
        <w:t>"</w:t>
      </w:r>
      <w:proofErr w:type="spellStart"/>
      <w:r w:rsidRPr="00C24E68">
        <w:rPr>
          <w:rFonts w:ascii="Consolas" w:hAnsi="Consolas" w:cs="Consolas"/>
          <w:i/>
          <w:iCs/>
          <w:color w:val="2A00FF"/>
          <w:sz w:val="18"/>
          <w:szCs w:val="18"/>
          <w:lang w:bidi="he-IL"/>
        </w:rPr>
        <w:t>core.prefs</w:t>
      </w:r>
      <w:proofErr w:type="spellEnd"/>
      <w:r w:rsidRPr="00C24E68">
        <w:rPr>
          <w:rFonts w:ascii="Consolas" w:hAnsi="Consolas" w:cs="Consolas"/>
          <w:i/>
          <w:iCs/>
          <w:color w:val="2A00FF"/>
          <w:sz w:val="18"/>
          <w:szCs w:val="18"/>
          <w:lang w:bidi="he-IL"/>
        </w:rPr>
        <w:t>"</w:t>
      </w:r>
      <w:r w:rsidRPr="00C24E68">
        <w:rPr>
          <w:rFonts w:ascii="Consolas" w:hAnsi="Consolas" w:cs="Consolas"/>
          <w:color w:val="008080"/>
          <w:sz w:val="18"/>
          <w:szCs w:val="18"/>
          <w:lang w:bidi="he-IL"/>
        </w:rPr>
        <w:t>/&gt;</w:t>
      </w:r>
    </w:p>
    <w:p w:rsidR="00171B24" w:rsidRPr="00C24E68" w:rsidRDefault="00171B24" w:rsidP="00FA4D27">
      <w:pPr>
        <w:pStyle w:val="ListParagraph"/>
        <w:numPr>
          <w:ilvl w:val="0"/>
          <w:numId w:val="7"/>
        </w:numPr>
        <w:shd w:val="clear" w:color="auto" w:fill="DBE5F1" w:themeFill="accent1" w:themeFillTint="33"/>
        <w:autoSpaceDE w:val="0"/>
        <w:autoSpaceDN w:val="0"/>
        <w:adjustRightInd w:val="0"/>
        <w:ind w:left="993"/>
        <w:rPr>
          <w:rFonts w:ascii="Consolas" w:hAnsi="Consolas" w:cs="Consolas"/>
          <w:sz w:val="18"/>
          <w:szCs w:val="18"/>
          <w:lang w:bidi="he-IL"/>
        </w:rPr>
      </w:pPr>
      <w:r w:rsidRPr="00C24E68">
        <w:rPr>
          <w:rFonts w:ascii="Consolas" w:hAnsi="Consolas" w:cs="Consolas"/>
          <w:color w:val="000000"/>
          <w:sz w:val="18"/>
          <w:szCs w:val="18"/>
          <w:lang w:bidi="he-IL"/>
        </w:rPr>
        <w:t xml:space="preserve">        </w:t>
      </w:r>
      <w:r w:rsidRPr="00C24E68">
        <w:rPr>
          <w:rFonts w:ascii="Consolas" w:hAnsi="Consolas" w:cs="Consolas"/>
          <w:color w:val="008080"/>
          <w:sz w:val="18"/>
          <w:szCs w:val="18"/>
          <w:lang w:bidi="he-IL"/>
        </w:rPr>
        <w:t>&lt;</w:t>
      </w:r>
      <w:r w:rsidRPr="00C24E68">
        <w:rPr>
          <w:rFonts w:ascii="Consolas" w:hAnsi="Consolas" w:cs="Consolas"/>
          <w:color w:val="3F7F7F"/>
          <w:sz w:val="18"/>
          <w:szCs w:val="18"/>
          <w:lang w:bidi="he-IL"/>
        </w:rPr>
        <w:t>Require</w:t>
      </w:r>
      <w:r w:rsidRPr="00C24E68">
        <w:rPr>
          <w:rFonts w:ascii="Consolas" w:hAnsi="Consolas" w:cs="Consolas"/>
          <w:sz w:val="18"/>
          <w:szCs w:val="18"/>
          <w:lang w:bidi="he-IL"/>
        </w:rPr>
        <w:t xml:space="preserve"> </w:t>
      </w:r>
      <w:r w:rsidRPr="00C24E68">
        <w:rPr>
          <w:rFonts w:ascii="Consolas" w:hAnsi="Consolas" w:cs="Consolas"/>
          <w:color w:val="7F007F"/>
          <w:sz w:val="18"/>
          <w:szCs w:val="18"/>
          <w:lang w:bidi="he-IL"/>
        </w:rPr>
        <w:t>feature</w:t>
      </w:r>
      <w:r w:rsidRPr="00C24E68">
        <w:rPr>
          <w:rFonts w:ascii="Consolas" w:hAnsi="Consolas" w:cs="Consolas"/>
          <w:color w:val="000000"/>
          <w:sz w:val="18"/>
          <w:szCs w:val="18"/>
          <w:lang w:bidi="he-IL"/>
        </w:rPr>
        <w:t>=</w:t>
      </w:r>
      <w:r w:rsidRPr="00C24E68">
        <w:rPr>
          <w:rFonts w:ascii="Consolas" w:hAnsi="Consolas" w:cs="Consolas"/>
          <w:i/>
          <w:iCs/>
          <w:color w:val="2A00FF"/>
          <w:sz w:val="18"/>
          <w:szCs w:val="18"/>
          <w:lang w:bidi="he-IL"/>
        </w:rPr>
        <w:t>"</w:t>
      </w:r>
      <w:proofErr w:type="spellStart"/>
      <w:r w:rsidRPr="00C24E68">
        <w:rPr>
          <w:rFonts w:ascii="Consolas" w:hAnsi="Consolas" w:cs="Consolas"/>
          <w:i/>
          <w:iCs/>
          <w:color w:val="2A00FF"/>
          <w:sz w:val="18"/>
          <w:szCs w:val="18"/>
          <w:lang w:bidi="he-IL"/>
        </w:rPr>
        <w:t>gadgetprefs</w:t>
      </w:r>
      <w:proofErr w:type="spellEnd"/>
      <w:r w:rsidRPr="00C24E68">
        <w:rPr>
          <w:rFonts w:ascii="Consolas" w:hAnsi="Consolas" w:cs="Consolas"/>
          <w:i/>
          <w:iCs/>
          <w:color w:val="2A00FF"/>
          <w:sz w:val="18"/>
          <w:szCs w:val="18"/>
          <w:lang w:bidi="he-IL"/>
        </w:rPr>
        <w:t>"</w:t>
      </w:r>
      <w:r w:rsidRPr="00C24E68">
        <w:rPr>
          <w:rFonts w:ascii="Consolas" w:hAnsi="Consolas" w:cs="Consolas"/>
          <w:color w:val="008080"/>
          <w:sz w:val="18"/>
          <w:szCs w:val="18"/>
          <w:lang w:bidi="he-IL"/>
        </w:rPr>
        <w:t>/&gt;</w:t>
      </w:r>
    </w:p>
    <w:p w:rsidR="00171B24" w:rsidRPr="00C24E68" w:rsidRDefault="00171B24" w:rsidP="00FA4D27">
      <w:pPr>
        <w:pStyle w:val="ListParagraph"/>
        <w:numPr>
          <w:ilvl w:val="0"/>
          <w:numId w:val="7"/>
        </w:numPr>
        <w:shd w:val="clear" w:color="auto" w:fill="DBE5F1" w:themeFill="accent1" w:themeFillTint="33"/>
        <w:autoSpaceDE w:val="0"/>
        <w:autoSpaceDN w:val="0"/>
        <w:adjustRightInd w:val="0"/>
        <w:ind w:left="993"/>
        <w:rPr>
          <w:rFonts w:ascii="Consolas" w:hAnsi="Consolas" w:cs="Consolas"/>
          <w:sz w:val="18"/>
          <w:szCs w:val="18"/>
          <w:lang w:bidi="he-IL"/>
        </w:rPr>
      </w:pPr>
      <w:r w:rsidRPr="00C24E68">
        <w:rPr>
          <w:rFonts w:ascii="Consolas" w:hAnsi="Consolas" w:cs="Consolas"/>
          <w:color w:val="000000"/>
          <w:sz w:val="18"/>
          <w:szCs w:val="18"/>
          <w:lang w:bidi="he-IL"/>
        </w:rPr>
        <w:t xml:space="preserve">        </w:t>
      </w:r>
      <w:r w:rsidRPr="00C24E68">
        <w:rPr>
          <w:rFonts w:ascii="Consolas" w:hAnsi="Consolas" w:cs="Consolas"/>
          <w:color w:val="008080"/>
          <w:sz w:val="18"/>
          <w:szCs w:val="18"/>
          <w:lang w:bidi="he-IL"/>
        </w:rPr>
        <w:t>&lt;</w:t>
      </w:r>
      <w:r w:rsidRPr="00C24E68">
        <w:rPr>
          <w:rFonts w:ascii="Consolas" w:hAnsi="Consolas" w:cs="Consolas"/>
          <w:color w:val="3F7F7F"/>
          <w:sz w:val="18"/>
          <w:szCs w:val="18"/>
          <w:lang w:bidi="he-IL"/>
        </w:rPr>
        <w:t>Require</w:t>
      </w:r>
      <w:r w:rsidRPr="00C24E68">
        <w:rPr>
          <w:rFonts w:ascii="Consolas" w:hAnsi="Consolas" w:cs="Consolas"/>
          <w:sz w:val="18"/>
          <w:szCs w:val="18"/>
          <w:lang w:bidi="he-IL"/>
        </w:rPr>
        <w:t xml:space="preserve"> </w:t>
      </w:r>
      <w:r w:rsidRPr="00C24E68">
        <w:rPr>
          <w:rFonts w:ascii="Consolas" w:hAnsi="Consolas" w:cs="Consolas"/>
          <w:color w:val="7F007F"/>
          <w:sz w:val="18"/>
          <w:szCs w:val="18"/>
          <w:lang w:bidi="he-IL"/>
        </w:rPr>
        <w:t>feature</w:t>
      </w:r>
      <w:r w:rsidRPr="00C24E68">
        <w:rPr>
          <w:rFonts w:ascii="Consolas" w:hAnsi="Consolas" w:cs="Consolas"/>
          <w:color w:val="000000"/>
          <w:sz w:val="18"/>
          <w:szCs w:val="18"/>
          <w:lang w:bidi="he-IL"/>
        </w:rPr>
        <w:t>=</w:t>
      </w:r>
      <w:r w:rsidRPr="00C24E68">
        <w:rPr>
          <w:rFonts w:ascii="Consolas" w:hAnsi="Consolas" w:cs="Consolas"/>
          <w:i/>
          <w:iCs/>
          <w:color w:val="2A00FF"/>
          <w:sz w:val="18"/>
          <w:szCs w:val="18"/>
          <w:lang w:bidi="he-IL"/>
        </w:rPr>
        <w:t>"sap-navigation"</w:t>
      </w:r>
      <w:r w:rsidRPr="00C24E68">
        <w:rPr>
          <w:rFonts w:ascii="Consolas" w:hAnsi="Consolas" w:cs="Consolas"/>
          <w:color w:val="008080"/>
          <w:sz w:val="18"/>
          <w:szCs w:val="18"/>
          <w:lang w:bidi="he-IL"/>
        </w:rPr>
        <w:t>&gt;</w:t>
      </w:r>
    </w:p>
    <w:p w:rsidR="00171B24" w:rsidRPr="00C24E68" w:rsidRDefault="00171B24" w:rsidP="00FA4D27">
      <w:pPr>
        <w:pStyle w:val="ListParagraph"/>
        <w:numPr>
          <w:ilvl w:val="0"/>
          <w:numId w:val="7"/>
        </w:numPr>
        <w:shd w:val="clear" w:color="auto" w:fill="DBE5F1" w:themeFill="accent1" w:themeFillTint="33"/>
        <w:autoSpaceDE w:val="0"/>
        <w:autoSpaceDN w:val="0"/>
        <w:adjustRightInd w:val="0"/>
        <w:ind w:left="993"/>
        <w:rPr>
          <w:rFonts w:ascii="Consolas" w:hAnsi="Consolas" w:cs="Consolas"/>
          <w:sz w:val="18"/>
          <w:szCs w:val="18"/>
          <w:lang w:bidi="he-IL"/>
        </w:rPr>
      </w:pPr>
      <w:r w:rsidRPr="00C24E68">
        <w:rPr>
          <w:rFonts w:ascii="Consolas" w:hAnsi="Consolas" w:cs="Consolas"/>
          <w:color w:val="000000"/>
          <w:sz w:val="18"/>
          <w:szCs w:val="18"/>
          <w:lang w:bidi="he-IL"/>
        </w:rPr>
        <w:t xml:space="preserve">            </w:t>
      </w:r>
      <w:r w:rsidRPr="00C24E68">
        <w:rPr>
          <w:rFonts w:ascii="Consolas" w:hAnsi="Consolas" w:cs="Consolas"/>
          <w:color w:val="008080"/>
          <w:sz w:val="18"/>
          <w:szCs w:val="18"/>
          <w:lang w:bidi="he-IL"/>
        </w:rPr>
        <w:t>&lt;</w:t>
      </w:r>
      <w:proofErr w:type="spellStart"/>
      <w:r w:rsidRPr="00C24E68">
        <w:rPr>
          <w:rFonts w:ascii="Consolas" w:hAnsi="Consolas" w:cs="Consolas"/>
          <w:color w:val="3F7F7F"/>
          <w:sz w:val="18"/>
          <w:szCs w:val="18"/>
          <w:lang w:bidi="he-IL"/>
        </w:rPr>
        <w:t>Param</w:t>
      </w:r>
      <w:proofErr w:type="spellEnd"/>
      <w:r w:rsidRPr="00C24E68">
        <w:rPr>
          <w:rFonts w:ascii="Consolas" w:hAnsi="Consolas" w:cs="Consolas"/>
          <w:sz w:val="18"/>
          <w:szCs w:val="18"/>
          <w:lang w:bidi="he-IL"/>
        </w:rPr>
        <w:t xml:space="preserve"> </w:t>
      </w:r>
      <w:r w:rsidRPr="00C24E68">
        <w:rPr>
          <w:rFonts w:ascii="Consolas" w:hAnsi="Consolas" w:cs="Consolas"/>
          <w:color w:val="7F007F"/>
          <w:sz w:val="18"/>
          <w:szCs w:val="18"/>
          <w:lang w:bidi="he-IL"/>
        </w:rPr>
        <w:t>name</w:t>
      </w:r>
      <w:r w:rsidRPr="00C24E68">
        <w:rPr>
          <w:rFonts w:ascii="Consolas" w:hAnsi="Consolas" w:cs="Consolas"/>
          <w:color w:val="000000"/>
          <w:sz w:val="18"/>
          <w:szCs w:val="18"/>
          <w:lang w:bidi="he-IL"/>
        </w:rPr>
        <w:t>=</w:t>
      </w:r>
      <w:r w:rsidRPr="00C24E68">
        <w:rPr>
          <w:rFonts w:ascii="Consolas" w:hAnsi="Consolas" w:cs="Consolas"/>
          <w:i/>
          <w:iCs/>
          <w:color w:val="2A00FF"/>
          <w:sz w:val="18"/>
          <w:szCs w:val="18"/>
          <w:lang w:bidi="he-IL"/>
        </w:rPr>
        <w:t>"</w:t>
      </w:r>
      <w:proofErr w:type="spellStart"/>
      <w:r w:rsidRPr="00C24E68">
        <w:rPr>
          <w:rFonts w:ascii="Consolas" w:hAnsi="Consolas" w:cs="Consolas"/>
          <w:i/>
          <w:iCs/>
          <w:color w:val="2A00FF"/>
          <w:sz w:val="18"/>
          <w:szCs w:val="18"/>
          <w:lang w:bidi="he-IL"/>
        </w:rPr>
        <w:t>outport</w:t>
      </w:r>
      <w:proofErr w:type="spellEnd"/>
      <w:r w:rsidRPr="00C24E68">
        <w:rPr>
          <w:rFonts w:ascii="Consolas" w:hAnsi="Consolas" w:cs="Consolas"/>
          <w:i/>
          <w:iCs/>
          <w:color w:val="2A00FF"/>
          <w:sz w:val="18"/>
          <w:szCs w:val="18"/>
          <w:lang w:bidi="he-IL"/>
        </w:rPr>
        <w:t>"</w:t>
      </w:r>
      <w:r w:rsidRPr="00C24E68">
        <w:rPr>
          <w:rFonts w:ascii="Consolas" w:hAnsi="Consolas" w:cs="Consolas"/>
          <w:color w:val="008080"/>
          <w:sz w:val="18"/>
          <w:szCs w:val="18"/>
          <w:lang w:bidi="he-IL"/>
        </w:rPr>
        <w:t>&gt;</w:t>
      </w:r>
    </w:p>
    <w:p w:rsidR="00171B24" w:rsidRPr="00C24E68" w:rsidRDefault="00171B24" w:rsidP="00FA4D27">
      <w:pPr>
        <w:pStyle w:val="ListParagraph"/>
        <w:numPr>
          <w:ilvl w:val="0"/>
          <w:numId w:val="7"/>
        </w:numPr>
        <w:shd w:val="clear" w:color="auto" w:fill="DBE5F1" w:themeFill="accent1" w:themeFillTint="33"/>
        <w:autoSpaceDE w:val="0"/>
        <w:autoSpaceDN w:val="0"/>
        <w:adjustRightInd w:val="0"/>
        <w:ind w:left="993"/>
        <w:rPr>
          <w:rFonts w:ascii="Consolas" w:hAnsi="Consolas" w:cs="Consolas"/>
          <w:sz w:val="18"/>
          <w:szCs w:val="18"/>
          <w:lang w:bidi="he-IL"/>
        </w:rPr>
      </w:pPr>
      <w:r w:rsidRPr="00C24E68">
        <w:rPr>
          <w:rFonts w:ascii="Consolas" w:hAnsi="Consolas" w:cs="Consolas"/>
          <w:color w:val="000000"/>
          <w:sz w:val="18"/>
          <w:szCs w:val="18"/>
          <w:lang w:bidi="he-IL"/>
        </w:rPr>
        <w:t xml:space="preserve">                {</w:t>
      </w:r>
    </w:p>
    <w:p w:rsidR="00171B24" w:rsidRPr="00C24E68" w:rsidRDefault="00171B24" w:rsidP="00FA4D27">
      <w:pPr>
        <w:pStyle w:val="ListParagraph"/>
        <w:numPr>
          <w:ilvl w:val="0"/>
          <w:numId w:val="7"/>
        </w:numPr>
        <w:shd w:val="clear" w:color="auto" w:fill="DBE5F1" w:themeFill="accent1" w:themeFillTint="33"/>
        <w:autoSpaceDE w:val="0"/>
        <w:autoSpaceDN w:val="0"/>
        <w:adjustRightInd w:val="0"/>
        <w:ind w:left="993"/>
        <w:rPr>
          <w:rFonts w:ascii="Consolas" w:hAnsi="Consolas" w:cs="Consolas"/>
          <w:sz w:val="18"/>
          <w:szCs w:val="18"/>
          <w:lang w:bidi="he-IL"/>
        </w:rPr>
      </w:pPr>
      <w:r w:rsidRPr="00C24E68">
        <w:rPr>
          <w:rFonts w:ascii="Consolas" w:hAnsi="Consolas" w:cs="Consolas"/>
          <w:color w:val="000000"/>
          <w:sz w:val="18"/>
          <w:szCs w:val="18"/>
          <w:lang w:bidi="he-IL"/>
        </w:rPr>
        <w:tab/>
        <w:t xml:space="preserve">                "ID": 1,</w:t>
      </w:r>
    </w:p>
    <w:p w:rsidR="00171B24" w:rsidRPr="00C24E68" w:rsidRDefault="00171B24" w:rsidP="00FA4D27">
      <w:pPr>
        <w:pStyle w:val="ListParagraph"/>
        <w:numPr>
          <w:ilvl w:val="0"/>
          <w:numId w:val="7"/>
        </w:numPr>
        <w:shd w:val="clear" w:color="auto" w:fill="DBE5F1" w:themeFill="accent1" w:themeFillTint="33"/>
        <w:autoSpaceDE w:val="0"/>
        <w:autoSpaceDN w:val="0"/>
        <w:adjustRightInd w:val="0"/>
        <w:ind w:left="993"/>
        <w:rPr>
          <w:rFonts w:ascii="Consolas" w:hAnsi="Consolas" w:cs="Consolas"/>
          <w:sz w:val="18"/>
          <w:szCs w:val="18"/>
          <w:lang w:bidi="he-IL"/>
        </w:rPr>
      </w:pPr>
      <w:r w:rsidRPr="00C24E68">
        <w:rPr>
          <w:rFonts w:ascii="Consolas" w:hAnsi="Consolas" w:cs="Consolas"/>
          <w:color w:val="000000"/>
          <w:sz w:val="18"/>
          <w:szCs w:val="18"/>
          <w:lang w:bidi="he-IL"/>
        </w:rPr>
        <w:tab/>
        <w:t xml:space="preserve">                "target": "JAM"</w:t>
      </w:r>
    </w:p>
    <w:p w:rsidR="00171B24" w:rsidRPr="00C24E68" w:rsidRDefault="00171B24" w:rsidP="00FA4D27">
      <w:pPr>
        <w:pStyle w:val="ListParagraph"/>
        <w:numPr>
          <w:ilvl w:val="0"/>
          <w:numId w:val="7"/>
        </w:numPr>
        <w:shd w:val="clear" w:color="auto" w:fill="DBE5F1" w:themeFill="accent1" w:themeFillTint="33"/>
        <w:autoSpaceDE w:val="0"/>
        <w:autoSpaceDN w:val="0"/>
        <w:adjustRightInd w:val="0"/>
        <w:ind w:left="993"/>
        <w:rPr>
          <w:rFonts w:ascii="Consolas" w:hAnsi="Consolas" w:cs="Consolas"/>
          <w:sz w:val="18"/>
          <w:szCs w:val="18"/>
          <w:lang w:bidi="he-IL"/>
        </w:rPr>
      </w:pPr>
      <w:r w:rsidRPr="00C24E68">
        <w:rPr>
          <w:rFonts w:ascii="Consolas" w:hAnsi="Consolas" w:cs="Consolas"/>
          <w:color w:val="000000"/>
          <w:sz w:val="18"/>
          <w:szCs w:val="18"/>
          <w:lang w:bidi="he-IL"/>
        </w:rPr>
        <w:t xml:space="preserve">                }</w:t>
      </w:r>
    </w:p>
    <w:p w:rsidR="00171B24" w:rsidRPr="00C24E68" w:rsidRDefault="00171B24" w:rsidP="00FA4D27">
      <w:pPr>
        <w:pStyle w:val="ListParagraph"/>
        <w:numPr>
          <w:ilvl w:val="0"/>
          <w:numId w:val="7"/>
        </w:numPr>
        <w:shd w:val="clear" w:color="auto" w:fill="DBE5F1" w:themeFill="accent1" w:themeFillTint="33"/>
        <w:autoSpaceDE w:val="0"/>
        <w:autoSpaceDN w:val="0"/>
        <w:adjustRightInd w:val="0"/>
        <w:ind w:left="993"/>
        <w:rPr>
          <w:rFonts w:ascii="Consolas" w:hAnsi="Consolas" w:cs="Consolas"/>
          <w:sz w:val="18"/>
          <w:szCs w:val="18"/>
          <w:lang w:bidi="he-IL"/>
        </w:rPr>
      </w:pPr>
      <w:r w:rsidRPr="00C24E68">
        <w:rPr>
          <w:rFonts w:ascii="Consolas" w:hAnsi="Consolas" w:cs="Consolas"/>
          <w:color w:val="000000"/>
          <w:sz w:val="18"/>
          <w:szCs w:val="18"/>
          <w:lang w:bidi="he-IL"/>
        </w:rPr>
        <w:t xml:space="preserve">            </w:t>
      </w:r>
      <w:r w:rsidRPr="00C24E68">
        <w:rPr>
          <w:rFonts w:ascii="Consolas" w:hAnsi="Consolas" w:cs="Consolas"/>
          <w:color w:val="008080"/>
          <w:sz w:val="18"/>
          <w:szCs w:val="18"/>
          <w:lang w:bidi="he-IL"/>
        </w:rPr>
        <w:t>&lt;/</w:t>
      </w:r>
      <w:proofErr w:type="spellStart"/>
      <w:r w:rsidRPr="00C24E68">
        <w:rPr>
          <w:rFonts w:ascii="Consolas" w:hAnsi="Consolas" w:cs="Consolas"/>
          <w:color w:val="3F7F7F"/>
          <w:sz w:val="18"/>
          <w:szCs w:val="18"/>
          <w:lang w:bidi="he-IL"/>
        </w:rPr>
        <w:t>Param</w:t>
      </w:r>
      <w:proofErr w:type="spellEnd"/>
      <w:r w:rsidRPr="00C24E68">
        <w:rPr>
          <w:rFonts w:ascii="Consolas" w:hAnsi="Consolas" w:cs="Consolas"/>
          <w:color w:val="008080"/>
          <w:sz w:val="18"/>
          <w:szCs w:val="18"/>
          <w:lang w:bidi="he-IL"/>
        </w:rPr>
        <w:t>&gt;</w:t>
      </w:r>
    </w:p>
    <w:p w:rsidR="00171B24" w:rsidRPr="00C24E68" w:rsidRDefault="00171B24" w:rsidP="00FA4D27">
      <w:pPr>
        <w:pStyle w:val="ListParagraph"/>
        <w:numPr>
          <w:ilvl w:val="0"/>
          <w:numId w:val="7"/>
        </w:numPr>
        <w:shd w:val="clear" w:color="auto" w:fill="DBE5F1" w:themeFill="accent1" w:themeFillTint="33"/>
        <w:autoSpaceDE w:val="0"/>
        <w:autoSpaceDN w:val="0"/>
        <w:adjustRightInd w:val="0"/>
        <w:ind w:left="993"/>
        <w:rPr>
          <w:rFonts w:ascii="Consolas" w:hAnsi="Consolas" w:cs="Consolas"/>
          <w:sz w:val="18"/>
          <w:szCs w:val="18"/>
          <w:lang w:bidi="he-IL"/>
        </w:rPr>
      </w:pPr>
      <w:r w:rsidRPr="00C24E68">
        <w:rPr>
          <w:rFonts w:ascii="Consolas" w:hAnsi="Consolas" w:cs="Consolas"/>
          <w:color w:val="000000"/>
          <w:sz w:val="18"/>
          <w:szCs w:val="18"/>
          <w:lang w:bidi="he-IL"/>
        </w:rPr>
        <w:t xml:space="preserve">        </w:t>
      </w:r>
      <w:r w:rsidRPr="00C24E68">
        <w:rPr>
          <w:rFonts w:ascii="Consolas" w:hAnsi="Consolas" w:cs="Consolas"/>
          <w:color w:val="008080"/>
          <w:sz w:val="18"/>
          <w:szCs w:val="18"/>
          <w:lang w:bidi="he-IL"/>
        </w:rPr>
        <w:t>&lt;/</w:t>
      </w:r>
      <w:r w:rsidRPr="00C24E68">
        <w:rPr>
          <w:rFonts w:ascii="Consolas" w:hAnsi="Consolas" w:cs="Consolas"/>
          <w:color w:val="3F7F7F"/>
          <w:sz w:val="18"/>
          <w:szCs w:val="18"/>
          <w:lang w:bidi="he-IL"/>
        </w:rPr>
        <w:t>Require</w:t>
      </w:r>
      <w:r w:rsidRPr="00C24E68">
        <w:rPr>
          <w:rFonts w:ascii="Consolas" w:hAnsi="Consolas" w:cs="Consolas"/>
          <w:color w:val="008080"/>
          <w:sz w:val="18"/>
          <w:szCs w:val="18"/>
          <w:lang w:bidi="he-IL"/>
        </w:rPr>
        <w:t>&gt;</w:t>
      </w:r>
    </w:p>
    <w:p w:rsidR="00171B24" w:rsidRPr="00C24E68" w:rsidRDefault="00171B24" w:rsidP="00FA4D27">
      <w:pPr>
        <w:pStyle w:val="ListParagraph"/>
        <w:numPr>
          <w:ilvl w:val="0"/>
          <w:numId w:val="7"/>
        </w:numPr>
        <w:shd w:val="clear" w:color="auto" w:fill="DBE5F1" w:themeFill="accent1" w:themeFillTint="33"/>
        <w:autoSpaceDE w:val="0"/>
        <w:autoSpaceDN w:val="0"/>
        <w:adjustRightInd w:val="0"/>
        <w:ind w:left="993"/>
        <w:rPr>
          <w:rFonts w:ascii="Consolas" w:hAnsi="Consolas" w:cs="Consolas"/>
          <w:sz w:val="18"/>
          <w:szCs w:val="18"/>
          <w:lang w:bidi="he-IL"/>
        </w:rPr>
      </w:pPr>
      <w:r w:rsidRPr="00C24E68">
        <w:rPr>
          <w:rFonts w:ascii="Consolas" w:hAnsi="Consolas" w:cs="Consolas"/>
          <w:color w:val="000000"/>
          <w:sz w:val="18"/>
          <w:szCs w:val="18"/>
          <w:lang w:bidi="he-IL"/>
        </w:rPr>
        <w:t xml:space="preserve">    </w:t>
      </w:r>
      <w:r w:rsidRPr="00C24E68">
        <w:rPr>
          <w:rFonts w:ascii="Consolas" w:hAnsi="Consolas" w:cs="Consolas"/>
          <w:color w:val="008080"/>
          <w:sz w:val="18"/>
          <w:szCs w:val="18"/>
          <w:lang w:bidi="he-IL"/>
        </w:rPr>
        <w:t>&lt;/</w:t>
      </w:r>
      <w:proofErr w:type="spellStart"/>
      <w:r w:rsidRPr="00C24E68">
        <w:rPr>
          <w:rFonts w:ascii="Consolas" w:hAnsi="Consolas" w:cs="Consolas"/>
          <w:color w:val="3F7F7F"/>
          <w:sz w:val="18"/>
          <w:szCs w:val="18"/>
          <w:lang w:bidi="he-IL"/>
        </w:rPr>
        <w:t>ModulePrefs</w:t>
      </w:r>
      <w:proofErr w:type="spellEnd"/>
      <w:r w:rsidRPr="00C24E68">
        <w:rPr>
          <w:rFonts w:ascii="Consolas" w:hAnsi="Consolas" w:cs="Consolas"/>
          <w:color w:val="008080"/>
          <w:sz w:val="18"/>
          <w:szCs w:val="18"/>
          <w:lang w:bidi="he-IL"/>
        </w:rPr>
        <w:t>&gt;</w:t>
      </w:r>
    </w:p>
    <w:p w:rsidR="00171B24" w:rsidRPr="00C24E68" w:rsidRDefault="00171B24" w:rsidP="00FA4D27">
      <w:pPr>
        <w:pStyle w:val="ListParagraph"/>
        <w:numPr>
          <w:ilvl w:val="0"/>
          <w:numId w:val="7"/>
        </w:numPr>
        <w:shd w:val="clear" w:color="auto" w:fill="DBE5F1" w:themeFill="accent1" w:themeFillTint="33"/>
        <w:autoSpaceDE w:val="0"/>
        <w:autoSpaceDN w:val="0"/>
        <w:adjustRightInd w:val="0"/>
        <w:ind w:left="993"/>
        <w:rPr>
          <w:rFonts w:ascii="Consolas" w:hAnsi="Consolas" w:cs="Consolas"/>
          <w:sz w:val="18"/>
          <w:szCs w:val="18"/>
          <w:lang w:bidi="he-IL"/>
        </w:rPr>
      </w:pPr>
    </w:p>
    <w:p w:rsidR="00171B24" w:rsidRPr="00C24E68" w:rsidRDefault="00171B24" w:rsidP="00FA4D27">
      <w:pPr>
        <w:pStyle w:val="ListParagraph"/>
        <w:numPr>
          <w:ilvl w:val="0"/>
          <w:numId w:val="7"/>
        </w:numPr>
        <w:shd w:val="clear" w:color="auto" w:fill="DBE5F1" w:themeFill="accent1" w:themeFillTint="33"/>
        <w:autoSpaceDE w:val="0"/>
        <w:autoSpaceDN w:val="0"/>
        <w:adjustRightInd w:val="0"/>
        <w:ind w:left="993"/>
        <w:rPr>
          <w:rFonts w:ascii="Consolas" w:hAnsi="Consolas" w:cs="Consolas"/>
          <w:sz w:val="18"/>
          <w:szCs w:val="18"/>
          <w:lang w:bidi="he-IL"/>
        </w:rPr>
      </w:pPr>
      <w:r w:rsidRPr="00C24E68">
        <w:rPr>
          <w:rFonts w:ascii="Consolas" w:hAnsi="Consolas" w:cs="Consolas"/>
          <w:color w:val="000000"/>
          <w:sz w:val="18"/>
          <w:szCs w:val="18"/>
          <w:lang w:bidi="he-IL"/>
        </w:rPr>
        <w:t xml:space="preserve">    </w:t>
      </w:r>
      <w:r w:rsidRPr="00C24E68">
        <w:rPr>
          <w:rFonts w:ascii="Consolas" w:hAnsi="Consolas" w:cs="Consolas"/>
          <w:color w:val="008080"/>
          <w:sz w:val="18"/>
          <w:szCs w:val="18"/>
          <w:lang w:bidi="he-IL"/>
        </w:rPr>
        <w:t>&lt;</w:t>
      </w:r>
      <w:r w:rsidRPr="00C24E68">
        <w:rPr>
          <w:rFonts w:ascii="Consolas" w:hAnsi="Consolas" w:cs="Consolas"/>
          <w:color w:val="3F7F7F"/>
          <w:sz w:val="18"/>
          <w:szCs w:val="18"/>
          <w:lang w:bidi="he-IL"/>
        </w:rPr>
        <w:t>Content</w:t>
      </w:r>
      <w:r w:rsidRPr="00C24E68">
        <w:rPr>
          <w:rFonts w:ascii="Consolas" w:hAnsi="Consolas" w:cs="Consolas"/>
          <w:sz w:val="18"/>
          <w:szCs w:val="18"/>
          <w:lang w:bidi="he-IL"/>
        </w:rPr>
        <w:t xml:space="preserve"> </w:t>
      </w:r>
      <w:r w:rsidRPr="00C24E68">
        <w:rPr>
          <w:rFonts w:ascii="Consolas" w:hAnsi="Consolas" w:cs="Consolas"/>
          <w:color w:val="7F007F"/>
          <w:sz w:val="18"/>
          <w:szCs w:val="18"/>
          <w:lang w:bidi="he-IL"/>
        </w:rPr>
        <w:t>type</w:t>
      </w:r>
      <w:r w:rsidRPr="00C24E68">
        <w:rPr>
          <w:rFonts w:ascii="Consolas" w:hAnsi="Consolas" w:cs="Consolas"/>
          <w:color w:val="000000"/>
          <w:sz w:val="18"/>
          <w:szCs w:val="18"/>
          <w:lang w:bidi="he-IL"/>
        </w:rPr>
        <w:t>=</w:t>
      </w:r>
      <w:r w:rsidRPr="00C24E68">
        <w:rPr>
          <w:rFonts w:ascii="Consolas" w:hAnsi="Consolas" w:cs="Consolas"/>
          <w:i/>
          <w:iCs/>
          <w:color w:val="2A00FF"/>
          <w:sz w:val="18"/>
          <w:szCs w:val="18"/>
          <w:lang w:bidi="he-IL"/>
        </w:rPr>
        <w:t>"html"</w:t>
      </w:r>
      <w:r w:rsidRPr="00C24E68">
        <w:rPr>
          <w:rFonts w:ascii="Consolas" w:hAnsi="Consolas" w:cs="Consolas"/>
          <w:sz w:val="18"/>
          <w:szCs w:val="18"/>
          <w:lang w:bidi="he-IL"/>
        </w:rPr>
        <w:t xml:space="preserve"> </w:t>
      </w:r>
      <w:r w:rsidRPr="00C24E68">
        <w:rPr>
          <w:rFonts w:ascii="Consolas" w:hAnsi="Consolas" w:cs="Consolas"/>
          <w:color w:val="7F007F"/>
          <w:sz w:val="18"/>
          <w:szCs w:val="18"/>
          <w:lang w:bidi="he-IL"/>
        </w:rPr>
        <w:t>view</w:t>
      </w:r>
      <w:r w:rsidRPr="00C24E68">
        <w:rPr>
          <w:rFonts w:ascii="Consolas" w:hAnsi="Consolas" w:cs="Consolas"/>
          <w:color w:val="000000"/>
          <w:sz w:val="18"/>
          <w:szCs w:val="18"/>
          <w:lang w:bidi="he-IL"/>
        </w:rPr>
        <w:t>=</w:t>
      </w:r>
      <w:r w:rsidRPr="00C24E68">
        <w:rPr>
          <w:rFonts w:ascii="Consolas" w:hAnsi="Consolas" w:cs="Consolas"/>
          <w:i/>
          <w:iCs/>
          <w:color w:val="2A00FF"/>
          <w:sz w:val="18"/>
          <w:szCs w:val="18"/>
          <w:lang w:bidi="he-IL"/>
        </w:rPr>
        <w:t>"default, authoring, consumption, mobile, preview"</w:t>
      </w:r>
      <w:r w:rsidRPr="00C24E68">
        <w:rPr>
          <w:rFonts w:ascii="Consolas" w:hAnsi="Consolas" w:cs="Consolas"/>
          <w:color w:val="008080"/>
          <w:sz w:val="18"/>
          <w:szCs w:val="18"/>
          <w:lang w:bidi="he-IL"/>
        </w:rPr>
        <w:t>&gt;</w:t>
      </w:r>
    </w:p>
    <w:p w:rsidR="00171B24" w:rsidRPr="00C24E68" w:rsidRDefault="00171B24" w:rsidP="00FA4D27">
      <w:pPr>
        <w:pStyle w:val="ListParagraph"/>
        <w:numPr>
          <w:ilvl w:val="0"/>
          <w:numId w:val="7"/>
        </w:numPr>
        <w:shd w:val="clear" w:color="auto" w:fill="DBE5F1" w:themeFill="accent1" w:themeFillTint="33"/>
        <w:autoSpaceDE w:val="0"/>
        <w:autoSpaceDN w:val="0"/>
        <w:adjustRightInd w:val="0"/>
        <w:ind w:left="993"/>
        <w:rPr>
          <w:rFonts w:ascii="Consolas" w:hAnsi="Consolas" w:cs="Consolas"/>
          <w:sz w:val="18"/>
          <w:szCs w:val="18"/>
          <w:lang w:bidi="he-IL"/>
        </w:rPr>
      </w:pPr>
      <w:r w:rsidRPr="00C24E68">
        <w:rPr>
          <w:rFonts w:ascii="Consolas" w:hAnsi="Consolas" w:cs="Consolas"/>
          <w:color w:val="000000"/>
          <w:sz w:val="18"/>
          <w:szCs w:val="18"/>
          <w:lang w:bidi="he-IL"/>
        </w:rPr>
        <w:t xml:space="preserve">        </w:t>
      </w:r>
      <w:r w:rsidRPr="00C24E68">
        <w:rPr>
          <w:rFonts w:ascii="Consolas" w:hAnsi="Consolas" w:cs="Consolas"/>
          <w:color w:val="008080"/>
          <w:sz w:val="18"/>
          <w:szCs w:val="18"/>
          <w:lang w:bidi="he-IL"/>
        </w:rPr>
        <w:t>&lt;![CDATA[</w:t>
      </w:r>
    </w:p>
    <w:p w:rsidR="00171B24" w:rsidRPr="00C24E68" w:rsidRDefault="00171B24" w:rsidP="00FA4D27">
      <w:pPr>
        <w:pStyle w:val="ListParagraph"/>
        <w:numPr>
          <w:ilvl w:val="0"/>
          <w:numId w:val="7"/>
        </w:numPr>
        <w:shd w:val="clear" w:color="auto" w:fill="DBE5F1" w:themeFill="accent1" w:themeFillTint="33"/>
        <w:autoSpaceDE w:val="0"/>
        <w:autoSpaceDN w:val="0"/>
        <w:adjustRightInd w:val="0"/>
        <w:ind w:left="993"/>
        <w:rPr>
          <w:rFonts w:ascii="Consolas" w:hAnsi="Consolas" w:cs="Consolas"/>
          <w:sz w:val="18"/>
          <w:szCs w:val="18"/>
          <w:lang w:bidi="he-IL"/>
        </w:rPr>
      </w:pPr>
      <w:r w:rsidRPr="00C24E68">
        <w:rPr>
          <w:rFonts w:ascii="Consolas" w:hAnsi="Consolas" w:cs="Consolas"/>
          <w:color w:val="000000"/>
          <w:sz w:val="18"/>
          <w:szCs w:val="18"/>
          <w:lang w:bidi="he-IL"/>
        </w:rPr>
        <w:t xml:space="preserve">            &lt;link </w:t>
      </w:r>
      <w:proofErr w:type="spellStart"/>
      <w:r w:rsidRPr="00C24E68">
        <w:rPr>
          <w:rFonts w:ascii="Consolas" w:hAnsi="Consolas" w:cs="Consolas"/>
          <w:color w:val="000000"/>
          <w:sz w:val="18"/>
          <w:szCs w:val="18"/>
          <w:lang w:bidi="he-IL"/>
        </w:rPr>
        <w:t>rel</w:t>
      </w:r>
      <w:proofErr w:type="spellEnd"/>
      <w:r w:rsidRPr="00C24E68">
        <w:rPr>
          <w:rFonts w:ascii="Consolas" w:hAnsi="Consolas" w:cs="Consolas"/>
          <w:color w:val="000000"/>
          <w:sz w:val="18"/>
          <w:szCs w:val="18"/>
          <w:lang w:bidi="he-IL"/>
        </w:rPr>
        <w:t>="</w:t>
      </w:r>
      <w:proofErr w:type="spellStart"/>
      <w:r w:rsidRPr="00C24E68">
        <w:rPr>
          <w:rFonts w:ascii="Consolas" w:hAnsi="Consolas" w:cs="Consolas"/>
          <w:color w:val="000000"/>
          <w:sz w:val="18"/>
          <w:szCs w:val="18"/>
          <w:lang w:bidi="he-IL"/>
        </w:rPr>
        <w:t>stylesheet</w:t>
      </w:r>
      <w:proofErr w:type="spellEnd"/>
      <w:r w:rsidRPr="00C24E68">
        <w:rPr>
          <w:rFonts w:ascii="Consolas" w:hAnsi="Consolas" w:cs="Consolas"/>
          <w:color w:val="000000"/>
          <w:sz w:val="18"/>
          <w:szCs w:val="18"/>
          <w:lang w:bidi="he-IL"/>
        </w:rPr>
        <w:t>" type="text/</w:t>
      </w:r>
      <w:proofErr w:type="spellStart"/>
      <w:r w:rsidRPr="00C24E68">
        <w:rPr>
          <w:rFonts w:ascii="Consolas" w:hAnsi="Consolas" w:cs="Consolas"/>
          <w:color w:val="000000"/>
          <w:sz w:val="18"/>
          <w:szCs w:val="18"/>
          <w:lang w:bidi="he-IL"/>
        </w:rPr>
        <w:t>css</w:t>
      </w:r>
      <w:proofErr w:type="spellEnd"/>
      <w:r w:rsidRPr="00C24E68">
        <w:rPr>
          <w:rFonts w:ascii="Consolas" w:hAnsi="Consolas" w:cs="Consolas"/>
          <w:color w:val="000000"/>
          <w:sz w:val="18"/>
          <w:szCs w:val="18"/>
          <w:lang w:bidi="he-IL"/>
        </w:rPr>
        <w:t xml:space="preserve">" </w:t>
      </w:r>
      <w:proofErr w:type="spellStart"/>
      <w:r w:rsidRPr="00C24E68">
        <w:rPr>
          <w:rFonts w:ascii="Consolas" w:hAnsi="Consolas" w:cs="Consolas"/>
          <w:color w:val="000000"/>
          <w:sz w:val="18"/>
          <w:szCs w:val="18"/>
          <w:lang w:bidi="he-IL"/>
        </w:rPr>
        <w:t>href</w:t>
      </w:r>
      <w:proofErr w:type="spellEnd"/>
      <w:r w:rsidRPr="00C24E68">
        <w:rPr>
          <w:rFonts w:ascii="Consolas" w:hAnsi="Consolas" w:cs="Consolas"/>
          <w:color w:val="000000"/>
          <w:sz w:val="18"/>
          <w:szCs w:val="18"/>
          <w:lang w:bidi="he-IL"/>
        </w:rPr>
        <w:t>="style.css"&gt;</w:t>
      </w:r>
    </w:p>
    <w:p w:rsidR="00171B24" w:rsidRPr="00C24E68" w:rsidRDefault="00171B24" w:rsidP="00FA4D27">
      <w:pPr>
        <w:pStyle w:val="ListParagraph"/>
        <w:numPr>
          <w:ilvl w:val="0"/>
          <w:numId w:val="7"/>
        </w:numPr>
        <w:shd w:val="clear" w:color="auto" w:fill="DBE5F1" w:themeFill="accent1" w:themeFillTint="33"/>
        <w:autoSpaceDE w:val="0"/>
        <w:autoSpaceDN w:val="0"/>
        <w:adjustRightInd w:val="0"/>
        <w:ind w:left="993"/>
        <w:rPr>
          <w:rFonts w:ascii="Consolas" w:hAnsi="Consolas" w:cs="Consolas"/>
          <w:sz w:val="18"/>
          <w:szCs w:val="18"/>
          <w:lang w:bidi="he-IL"/>
        </w:rPr>
      </w:pPr>
      <w:r w:rsidRPr="00C24E68">
        <w:rPr>
          <w:rFonts w:ascii="Consolas" w:hAnsi="Consolas" w:cs="Consolas"/>
          <w:color w:val="000000"/>
          <w:sz w:val="18"/>
          <w:szCs w:val="18"/>
          <w:lang w:bidi="he-IL"/>
        </w:rPr>
        <w:t xml:space="preserve">            &lt;script type="text/</w:t>
      </w:r>
      <w:proofErr w:type="spellStart"/>
      <w:r w:rsidRPr="00C24E68">
        <w:rPr>
          <w:rFonts w:ascii="Consolas" w:hAnsi="Consolas" w:cs="Consolas"/>
          <w:color w:val="000000"/>
          <w:sz w:val="18"/>
          <w:szCs w:val="18"/>
          <w:lang w:bidi="he-IL"/>
        </w:rPr>
        <w:t>javascript</w:t>
      </w:r>
      <w:proofErr w:type="spellEnd"/>
      <w:r w:rsidRPr="00C24E68">
        <w:rPr>
          <w:rFonts w:ascii="Consolas" w:hAnsi="Consolas" w:cs="Consolas"/>
          <w:color w:val="000000"/>
          <w:sz w:val="18"/>
          <w:szCs w:val="18"/>
          <w:lang w:bidi="he-IL"/>
        </w:rPr>
        <w:t xml:space="preserve">" </w:t>
      </w:r>
      <w:proofErr w:type="spellStart"/>
      <w:r w:rsidRPr="00C24E68">
        <w:rPr>
          <w:rFonts w:ascii="Consolas" w:hAnsi="Consolas" w:cs="Consolas"/>
          <w:color w:val="000000"/>
          <w:sz w:val="18"/>
          <w:szCs w:val="18"/>
          <w:lang w:bidi="he-IL"/>
        </w:rPr>
        <w:t>src</w:t>
      </w:r>
      <w:proofErr w:type="spellEnd"/>
      <w:r w:rsidRPr="00C24E68">
        <w:rPr>
          <w:rFonts w:ascii="Consolas" w:hAnsi="Consolas" w:cs="Consolas"/>
          <w:color w:val="000000"/>
          <w:sz w:val="18"/>
          <w:szCs w:val="18"/>
          <w:lang w:bidi="he-IL"/>
        </w:rPr>
        <w:t>="login.js"&gt;&lt;/script&gt;</w:t>
      </w:r>
    </w:p>
    <w:p w:rsidR="00171B24" w:rsidRPr="00C24E68" w:rsidRDefault="00171B24" w:rsidP="00FA4D27">
      <w:pPr>
        <w:pStyle w:val="ListParagraph"/>
        <w:numPr>
          <w:ilvl w:val="0"/>
          <w:numId w:val="7"/>
        </w:numPr>
        <w:shd w:val="clear" w:color="auto" w:fill="DBE5F1" w:themeFill="accent1" w:themeFillTint="33"/>
        <w:autoSpaceDE w:val="0"/>
        <w:autoSpaceDN w:val="0"/>
        <w:adjustRightInd w:val="0"/>
        <w:ind w:left="993"/>
        <w:rPr>
          <w:rFonts w:ascii="Consolas" w:hAnsi="Consolas" w:cs="Consolas"/>
          <w:sz w:val="18"/>
          <w:szCs w:val="18"/>
          <w:lang w:bidi="he-IL"/>
        </w:rPr>
      </w:pPr>
      <w:r w:rsidRPr="00C24E68">
        <w:rPr>
          <w:rFonts w:ascii="Consolas" w:hAnsi="Consolas" w:cs="Consolas"/>
          <w:color w:val="000000"/>
          <w:sz w:val="18"/>
          <w:szCs w:val="18"/>
          <w:lang w:bidi="he-IL"/>
        </w:rPr>
        <w:t xml:space="preserve">      </w:t>
      </w:r>
      <w:r w:rsidRPr="00C24E68">
        <w:rPr>
          <w:rFonts w:ascii="Consolas" w:hAnsi="Consolas" w:cs="Consolas"/>
          <w:color w:val="008080"/>
          <w:sz w:val="18"/>
          <w:szCs w:val="18"/>
          <w:lang w:bidi="he-IL"/>
        </w:rPr>
        <w:t>]]&gt;</w:t>
      </w:r>
    </w:p>
    <w:p w:rsidR="00171B24" w:rsidRPr="00C24E68" w:rsidRDefault="00171B24" w:rsidP="00FA4D27">
      <w:pPr>
        <w:pStyle w:val="ListParagraph"/>
        <w:numPr>
          <w:ilvl w:val="0"/>
          <w:numId w:val="7"/>
        </w:numPr>
        <w:shd w:val="clear" w:color="auto" w:fill="DBE5F1" w:themeFill="accent1" w:themeFillTint="33"/>
        <w:autoSpaceDE w:val="0"/>
        <w:autoSpaceDN w:val="0"/>
        <w:adjustRightInd w:val="0"/>
        <w:ind w:left="993"/>
        <w:rPr>
          <w:rFonts w:ascii="Consolas" w:hAnsi="Consolas" w:cs="Consolas"/>
          <w:sz w:val="18"/>
          <w:szCs w:val="18"/>
          <w:lang w:bidi="he-IL"/>
        </w:rPr>
      </w:pPr>
      <w:r w:rsidRPr="00C24E68">
        <w:rPr>
          <w:rFonts w:ascii="Consolas" w:hAnsi="Consolas" w:cs="Consolas"/>
          <w:color w:val="000000"/>
          <w:sz w:val="18"/>
          <w:szCs w:val="18"/>
          <w:lang w:bidi="he-IL"/>
        </w:rPr>
        <w:t xml:space="preserve">    </w:t>
      </w:r>
      <w:r w:rsidRPr="00C24E68">
        <w:rPr>
          <w:rFonts w:ascii="Consolas" w:hAnsi="Consolas" w:cs="Consolas"/>
          <w:color w:val="008080"/>
          <w:sz w:val="18"/>
          <w:szCs w:val="18"/>
          <w:lang w:bidi="he-IL"/>
        </w:rPr>
        <w:t>&lt;/</w:t>
      </w:r>
      <w:r w:rsidRPr="00C24E68">
        <w:rPr>
          <w:rFonts w:ascii="Consolas" w:hAnsi="Consolas" w:cs="Consolas"/>
          <w:color w:val="3F7F7F"/>
          <w:sz w:val="18"/>
          <w:szCs w:val="18"/>
          <w:lang w:bidi="he-IL"/>
        </w:rPr>
        <w:t>Content</w:t>
      </w:r>
      <w:r w:rsidRPr="00C24E68">
        <w:rPr>
          <w:rFonts w:ascii="Consolas" w:hAnsi="Consolas" w:cs="Consolas"/>
          <w:color w:val="008080"/>
          <w:sz w:val="18"/>
          <w:szCs w:val="18"/>
          <w:lang w:bidi="he-IL"/>
        </w:rPr>
        <w:t>&gt;</w:t>
      </w:r>
    </w:p>
    <w:p w:rsidR="00171B24" w:rsidRPr="00C24E68" w:rsidRDefault="00171B24" w:rsidP="00FA4D27">
      <w:pPr>
        <w:pStyle w:val="ListParagraph"/>
        <w:numPr>
          <w:ilvl w:val="0"/>
          <w:numId w:val="7"/>
        </w:numPr>
        <w:shd w:val="clear" w:color="auto" w:fill="DBE5F1" w:themeFill="accent1" w:themeFillTint="33"/>
        <w:autoSpaceDE w:val="0"/>
        <w:autoSpaceDN w:val="0"/>
        <w:adjustRightInd w:val="0"/>
        <w:ind w:left="993"/>
        <w:rPr>
          <w:rFonts w:ascii="Consolas" w:hAnsi="Consolas" w:cs="Consolas"/>
          <w:sz w:val="18"/>
          <w:szCs w:val="18"/>
          <w:lang w:bidi="he-IL"/>
        </w:rPr>
      </w:pPr>
    </w:p>
    <w:p w:rsidR="00171B24" w:rsidRPr="00C24E68" w:rsidRDefault="00171B24" w:rsidP="00FA4D27">
      <w:pPr>
        <w:pStyle w:val="ListParagraph"/>
        <w:numPr>
          <w:ilvl w:val="0"/>
          <w:numId w:val="7"/>
        </w:numPr>
        <w:shd w:val="clear" w:color="auto" w:fill="DBE5F1" w:themeFill="accent1" w:themeFillTint="33"/>
        <w:autoSpaceDE w:val="0"/>
        <w:autoSpaceDN w:val="0"/>
        <w:adjustRightInd w:val="0"/>
        <w:ind w:left="993"/>
        <w:rPr>
          <w:rFonts w:ascii="Consolas" w:hAnsi="Consolas" w:cs="Consolas"/>
          <w:sz w:val="18"/>
          <w:szCs w:val="18"/>
          <w:lang w:bidi="he-IL"/>
        </w:rPr>
      </w:pPr>
      <w:r w:rsidRPr="00C24E68">
        <w:rPr>
          <w:rFonts w:ascii="Consolas" w:hAnsi="Consolas" w:cs="Consolas"/>
          <w:color w:val="000000"/>
          <w:sz w:val="18"/>
          <w:szCs w:val="18"/>
          <w:lang w:bidi="he-IL"/>
        </w:rPr>
        <w:t xml:space="preserve">    </w:t>
      </w:r>
      <w:r w:rsidRPr="00C24E68">
        <w:rPr>
          <w:rFonts w:ascii="Consolas" w:hAnsi="Consolas" w:cs="Consolas"/>
          <w:color w:val="008080"/>
          <w:sz w:val="18"/>
          <w:szCs w:val="18"/>
          <w:lang w:bidi="he-IL"/>
        </w:rPr>
        <w:t>&lt;</w:t>
      </w:r>
      <w:r w:rsidRPr="00C24E68">
        <w:rPr>
          <w:rFonts w:ascii="Consolas" w:hAnsi="Consolas" w:cs="Consolas"/>
          <w:color w:val="3F7F7F"/>
          <w:sz w:val="18"/>
          <w:szCs w:val="18"/>
          <w:lang w:bidi="he-IL"/>
        </w:rPr>
        <w:t>Content</w:t>
      </w:r>
      <w:r w:rsidRPr="00C24E68">
        <w:rPr>
          <w:rFonts w:ascii="Consolas" w:hAnsi="Consolas" w:cs="Consolas"/>
          <w:sz w:val="18"/>
          <w:szCs w:val="18"/>
          <w:lang w:bidi="he-IL"/>
        </w:rPr>
        <w:t xml:space="preserve"> </w:t>
      </w:r>
      <w:r w:rsidRPr="00C24E68">
        <w:rPr>
          <w:rFonts w:ascii="Consolas" w:hAnsi="Consolas" w:cs="Consolas"/>
          <w:color w:val="7F007F"/>
          <w:sz w:val="18"/>
          <w:szCs w:val="18"/>
          <w:lang w:bidi="he-IL"/>
        </w:rPr>
        <w:t>type</w:t>
      </w:r>
      <w:r w:rsidRPr="00C24E68">
        <w:rPr>
          <w:rFonts w:ascii="Consolas" w:hAnsi="Consolas" w:cs="Consolas"/>
          <w:color w:val="000000"/>
          <w:sz w:val="18"/>
          <w:szCs w:val="18"/>
          <w:lang w:bidi="he-IL"/>
        </w:rPr>
        <w:t>=</w:t>
      </w:r>
      <w:r w:rsidRPr="00C24E68">
        <w:rPr>
          <w:rFonts w:ascii="Consolas" w:hAnsi="Consolas" w:cs="Consolas"/>
          <w:i/>
          <w:iCs/>
          <w:color w:val="2A00FF"/>
          <w:sz w:val="18"/>
          <w:szCs w:val="18"/>
          <w:lang w:bidi="he-IL"/>
        </w:rPr>
        <w:t>"html"</w:t>
      </w:r>
      <w:r w:rsidRPr="00C24E68">
        <w:rPr>
          <w:rFonts w:ascii="Consolas" w:hAnsi="Consolas" w:cs="Consolas"/>
          <w:sz w:val="18"/>
          <w:szCs w:val="18"/>
          <w:lang w:bidi="he-IL"/>
        </w:rPr>
        <w:t xml:space="preserve"> </w:t>
      </w:r>
      <w:r w:rsidRPr="00C24E68">
        <w:rPr>
          <w:rFonts w:ascii="Consolas" w:hAnsi="Consolas" w:cs="Consolas"/>
          <w:color w:val="7F007F"/>
          <w:sz w:val="18"/>
          <w:szCs w:val="18"/>
          <w:lang w:bidi="he-IL"/>
        </w:rPr>
        <w:t>view</w:t>
      </w:r>
      <w:r w:rsidRPr="00C24E68">
        <w:rPr>
          <w:rFonts w:ascii="Consolas" w:hAnsi="Consolas" w:cs="Consolas"/>
          <w:color w:val="000000"/>
          <w:sz w:val="18"/>
          <w:szCs w:val="18"/>
          <w:lang w:bidi="he-IL"/>
        </w:rPr>
        <w:t>=</w:t>
      </w:r>
      <w:r w:rsidRPr="00C24E68">
        <w:rPr>
          <w:rFonts w:ascii="Consolas" w:hAnsi="Consolas" w:cs="Consolas"/>
          <w:i/>
          <w:iCs/>
          <w:color w:val="2A00FF"/>
          <w:sz w:val="18"/>
          <w:szCs w:val="18"/>
          <w:lang w:bidi="he-IL"/>
        </w:rPr>
        <w:t>"default, authoring, consumption, mobile, preview"</w:t>
      </w:r>
      <w:r w:rsidRPr="00C24E68">
        <w:rPr>
          <w:rFonts w:ascii="Consolas" w:hAnsi="Consolas" w:cs="Consolas"/>
          <w:color w:val="008080"/>
          <w:sz w:val="18"/>
          <w:szCs w:val="18"/>
          <w:lang w:bidi="he-IL"/>
        </w:rPr>
        <w:t>&gt;</w:t>
      </w:r>
    </w:p>
    <w:p w:rsidR="00171B24" w:rsidRPr="00C24E68" w:rsidRDefault="00171B24" w:rsidP="00FA4D27">
      <w:pPr>
        <w:pStyle w:val="ListParagraph"/>
        <w:numPr>
          <w:ilvl w:val="0"/>
          <w:numId w:val="7"/>
        </w:numPr>
        <w:shd w:val="clear" w:color="auto" w:fill="DBE5F1" w:themeFill="accent1" w:themeFillTint="33"/>
        <w:autoSpaceDE w:val="0"/>
        <w:autoSpaceDN w:val="0"/>
        <w:adjustRightInd w:val="0"/>
        <w:ind w:left="993"/>
        <w:rPr>
          <w:rFonts w:ascii="Consolas" w:hAnsi="Consolas" w:cs="Consolas"/>
          <w:sz w:val="18"/>
          <w:szCs w:val="18"/>
          <w:lang w:bidi="he-IL"/>
        </w:rPr>
      </w:pPr>
      <w:r w:rsidRPr="00C24E68">
        <w:rPr>
          <w:rFonts w:ascii="Consolas" w:hAnsi="Consolas" w:cs="Consolas"/>
          <w:color w:val="000000"/>
          <w:sz w:val="18"/>
          <w:szCs w:val="18"/>
          <w:lang w:bidi="he-IL"/>
        </w:rPr>
        <w:t xml:space="preserve">        </w:t>
      </w:r>
      <w:r w:rsidRPr="00C24E68">
        <w:rPr>
          <w:rFonts w:ascii="Consolas" w:hAnsi="Consolas" w:cs="Consolas"/>
          <w:color w:val="008080"/>
          <w:sz w:val="18"/>
          <w:szCs w:val="18"/>
          <w:lang w:bidi="he-IL"/>
        </w:rPr>
        <w:t>&lt;![CDATA[</w:t>
      </w:r>
    </w:p>
    <w:p w:rsidR="00171B24" w:rsidRPr="00C24E68" w:rsidRDefault="00171B24" w:rsidP="00FA4D27">
      <w:pPr>
        <w:pStyle w:val="ListParagraph"/>
        <w:numPr>
          <w:ilvl w:val="0"/>
          <w:numId w:val="7"/>
        </w:numPr>
        <w:shd w:val="clear" w:color="auto" w:fill="DBE5F1" w:themeFill="accent1" w:themeFillTint="33"/>
        <w:autoSpaceDE w:val="0"/>
        <w:autoSpaceDN w:val="0"/>
        <w:adjustRightInd w:val="0"/>
        <w:ind w:left="993"/>
        <w:rPr>
          <w:rFonts w:ascii="Consolas" w:hAnsi="Consolas" w:cs="Consolas"/>
          <w:sz w:val="18"/>
          <w:szCs w:val="18"/>
          <w:lang w:bidi="he-IL"/>
        </w:rPr>
      </w:pPr>
      <w:r w:rsidRPr="00C24E68">
        <w:rPr>
          <w:rFonts w:ascii="Consolas" w:hAnsi="Consolas" w:cs="Consolas"/>
          <w:color w:val="000000"/>
          <w:sz w:val="18"/>
          <w:szCs w:val="18"/>
          <w:lang w:bidi="he-IL"/>
        </w:rPr>
        <w:t xml:space="preserve">               &lt;div id="container"&gt;&lt;/div&gt;</w:t>
      </w:r>
    </w:p>
    <w:p w:rsidR="00171B24" w:rsidRPr="00C24E68" w:rsidRDefault="00171B24" w:rsidP="00FA4D27">
      <w:pPr>
        <w:pStyle w:val="ListParagraph"/>
        <w:numPr>
          <w:ilvl w:val="0"/>
          <w:numId w:val="7"/>
        </w:numPr>
        <w:shd w:val="clear" w:color="auto" w:fill="DBE5F1" w:themeFill="accent1" w:themeFillTint="33"/>
        <w:autoSpaceDE w:val="0"/>
        <w:autoSpaceDN w:val="0"/>
        <w:adjustRightInd w:val="0"/>
        <w:ind w:left="993"/>
        <w:rPr>
          <w:rFonts w:ascii="Consolas" w:hAnsi="Consolas" w:cs="Consolas"/>
          <w:sz w:val="18"/>
          <w:szCs w:val="18"/>
          <w:lang w:bidi="he-IL"/>
        </w:rPr>
      </w:pPr>
      <w:r w:rsidRPr="00C24E68">
        <w:rPr>
          <w:rFonts w:ascii="Consolas" w:hAnsi="Consolas" w:cs="Consolas"/>
          <w:color w:val="000000"/>
          <w:sz w:val="18"/>
          <w:szCs w:val="18"/>
          <w:lang w:bidi="he-IL"/>
        </w:rPr>
        <w:t xml:space="preserve">        </w:t>
      </w:r>
      <w:r w:rsidRPr="00C24E68">
        <w:rPr>
          <w:rFonts w:ascii="Consolas" w:hAnsi="Consolas" w:cs="Consolas"/>
          <w:color w:val="008080"/>
          <w:sz w:val="18"/>
          <w:szCs w:val="18"/>
          <w:lang w:bidi="he-IL"/>
        </w:rPr>
        <w:t>]]&gt;</w:t>
      </w:r>
    </w:p>
    <w:p w:rsidR="00171B24" w:rsidRPr="00C24E68" w:rsidRDefault="00171B24" w:rsidP="00FA4D27">
      <w:pPr>
        <w:pStyle w:val="ListParagraph"/>
        <w:numPr>
          <w:ilvl w:val="0"/>
          <w:numId w:val="7"/>
        </w:numPr>
        <w:shd w:val="clear" w:color="auto" w:fill="DBE5F1" w:themeFill="accent1" w:themeFillTint="33"/>
        <w:autoSpaceDE w:val="0"/>
        <w:autoSpaceDN w:val="0"/>
        <w:adjustRightInd w:val="0"/>
        <w:ind w:left="993"/>
        <w:rPr>
          <w:rFonts w:ascii="Consolas" w:hAnsi="Consolas" w:cs="Consolas"/>
          <w:sz w:val="18"/>
          <w:szCs w:val="18"/>
          <w:lang w:bidi="he-IL"/>
        </w:rPr>
      </w:pPr>
      <w:r w:rsidRPr="00C24E68">
        <w:rPr>
          <w:rFonts w:ascii="Consolas" w:hAnsi="Consolas" w:cs="Consolas"/>
          <w:color w:val="000000"/>
          <w:sz w:val="18"/>
          <w:szCs w:val="18"/>
          <w:lang w:bidi="he-IL"/>
        </w:rPr>
        <w:t xml:space="preserve">    </w:t>
      </w:r>
      <w:r w:rsidRPr="00C24E68">
        <w:rPr>
          <w:rFonts w:ascii="Consolas" w:hAnsi="Consolas" w:cs="Consolas"/>
          <w:color w:val="008080"/>
          <w:sz w:val="18"/>
          <w:szCs w:val="18"/>
          <w:lang w:bidi="he-IL"/>
        </w:rPr>
        <w:t>&lt;/</w:t>
      </w:r>
      <w:r w:rsidRPr="00C24E68">
        <w:rPr>
          <w:rFonts w:ascii="Consolas" w:hAnsi="Consolas" w:cs="Consolas"/>
          <w:color w:val="3F7F7F"/>
          <w:sz w:val="18"/>
          <w:szCs w:val="18"/>
          <w:lang w:bidi="he-IL"/>
        </w:rPr>
        <w:t>Content</w:t>
      </w:r>
      <w:r w:rsidRPr="00C24E68">
        <w:rPr>
          <w:rFonts w:ascii="Consolas" w:hAnsi="Consolas" w:cs="Consolas"/>
          <w:color w:val="008080"/>
          <w:sz w:val="18"/>
          <w:szCs w:val="18"/>
          <w:lang w:bidi="he-IL"/>
        </w:rPr>
        <w:t>&gt;</w:t>
      </w:r>
    </w:p>
    <w:p w:rsidR="00D91319" w:rsidRPr="00C24E68" w:rsidRDefault="00171B24" w:rsidP="00D91319">
      <w:pPr>
        <w:pStyle w:val="ListParagraph"/>
        <w:numPr>
          <w:ilvl w:val="0"/>
          <w:numId w:val="7"/>
        </w:numPr>
        <w:shd w:val="clear" w:color="auto" w:fill="DBE5F1" w:themeFill="accent1" w:themeFillTint="33"/>
        <w:autoSpaceDE w:val="0"/>
        <w:autoSpaceDN w:val="0"/>
        <w:adjustRightInd w:val="0"/>
        <w:ind w:left="993"/>
        <w:rPr>
          <w:rFonts w:ascii="Consolas" w:hAnsi="Consolas" w:cs="Consolas"/>
          <w:sz w:val="18"/>
          <w:szCs w:val="18"/>
          <w:lang w:bidi="he-IL"/>
        </w:rPr>
      </w:pPr>
      <w:r w:rsidRPr="00C24E68">
        <w:rPr>
          <w:rFonts w:ascii="Consolas" w:hAnsi="Consolas" w:cs="Consolas"/>
          <w:sz w:val="18"/>
          <w:szCs w:val="18"/>
          <w:lang w:bidi="he-IL"/>
        </w:rPr>
        <w:t xml:space="preserve">         </w:t>
      </w:r>
      <w:r w:rsidRPr="00C24E68">
        <w:rPr>
          <w:rFonts w:ascii="Consolas" w:hAnsi="Consolas" w:cs="Consolas"/>
          <w:color w:val="008080"/>
          <w:sz w:val="18"/>
          <w:szCs w:val="18"/>
          <w:lang w:bidi="he-IL"/>
        </w:rPr>
        <w:t>&lt;/</w:t>
      </w:r>
      <w:r w:rsidRPr="00C24E68">
        <w:rPr>
          <w:rFonts w:ascii="Consolas" w:hAnsi="Consolas" w:cs="Consolas"/>
          <w:color w:val="3F7F7F"/>
          <w:sz w:val="18"/>
          <w:szCs w:val="18"/>
          <w:lang w:bidi="he-IL"/>
        </w:rPr>
        <w:t>Module</w:t>
      </w:r>
      <w:r w:rsidR="00D91319">
        <w:rPr>
          <w:rFonts w:ascii="Consolas" w:hAnsi="Consolas" w:cs="Consolas"/>
          <w:color w:val="008080"/>
          <w:sz w:val="18"/>
          <w:szCs w:val="18"/>
          <w:lang w:bidi="he-IL"/>
        </w:rPr>
        <w:t>&gt;</w:t>
      </w:r>
    </w:p>
    <w:p w:rsidR="00171B24" w:rsidRPr="00C24E68" w:rsidRDefault="00171B24" w:rsidP="00171B24">
      <w:pPr>
        <w:pStyle w:val="ListContinue"/>
        <w:rPr>
          <w:lang w:bidi="he-IL"/>
        </w:rPr>
      </w:pPr>
    </w:p>
    <w:p w:rsidR="00171B24" w:rsidRPr="00C24E68" w:rsidRDefault="00171B24" w:rsidP="00171B24">
      <w:pPr>
        <w:pStyle w:val="ListContinue"/>
        <w:rPr>
          <w:lang w:bidi="he-IL"/>
        </w:rPr>
      </w:pPr>
      <w:r w:rsidRPr="00C24E68">
        <w:t xml:space="preserve">In the </w:t>
      </w:r>
      <w:r w:rsidRPr="00C24E68">
        <w:rPr>
          <w:rFonts w:ascii="Courier New" w:hAnsi="Courier New" w:cs="Courier New"/>
        </w:rPr>
        <w:t>&lt;Require&gt;</w:t>
      </w:r>
      <w:r w:rsidRPr="00C24E68">
        <w:t xml:space="preserve"> tag, note the dependency to the </w:t>
      </w:r>
      <w:r w:rsidRPr="00C24E68">
        <w:rPr>
          <w:rFonts w:ascii="Courier New" w:hAnsi="Courier New" w:cs="Courier New"/>
        </w:rPr>
        <w:t>sap-navigation</w:t>
      </w:r>
      <w:r w:rsidRPr="00C24E68">
        <w:t xml:space="preserve"> feature. Also note the </w:t>
      </w:r>
      <w:proofErr w:type="spellStart"/>
      <w:r w:rsidRPr="00C24E68">
        <w:rPr>
          <w:rFonts w:ascii="Courier New" w:hAnsi="Courier New" w:cs="Courier New"/>
        </w:rPr>
        <w:t>outport</w:t>
      </w:r>
      <w:proofErr w:type="spellEnd"/>
      <w:r w:rsidRPr="00C24E68">
        <w:t xml:space="preserve"> parameter inside the </w:t>
      </w:r>
      <w:r w:rsidRPr="00C24E68">
        <w:rPr>
          <w:rFonts w:ascii="Courier New" w:hAnsi="Courier New" w:cs="Courier New"/>
        </w:rPr>
        <w:t>&lt;Require&gt;</w:t>
      </w:r>
      <w:r w:rsidRPr="00C24E68">
        <w:t xml:space="preserve"> tag. It is possible to pass to the feature one or more </w:t>
      </w:r>
      <w:proofErr w:type="spellStart"/>
      <w:r w:rsidRPr="00C24E68">
        <w:rPr>
          <w:rFonts w:ascii="Courier New" w:hAnsi="Courier New" w:cs="Courier New"/>
        </w:rPr>
        <w:t>outport</w:t>
      </w:r>
      <w:proofErr w:type="spellEnd"/>
      <w:r w:rsidRPr="00C24E68">
        <w:t xml:space="preserve"> parameters, which define the navigation targets for that widget. The </w:t>
      </w:r>
      <w:proofErr w:type="spellStart"/>
      <w:r w:rsidRPr="00C24E68">
        <w:rPr>
          <w:rFonts w:ascii="Courier New" w:hAnsi="Courier New" w:cs="Courier New"/>
        </w:rPr>
        <w:t>outport</w:t>
      </w:r>
      <w:proofErr w:type="spellEnd"/>
      <w:r w:rsidRPr="00C24E68">
        <w:t xml:space="preserve"> parameter has two properties: a unique ID, and the alias of the target page. You define the page alias in the </w:t>
      </w:r>
      <w:r w:rsidRPr="00C24E68">
        <w:rPr>
          <w:i/>
          <w:iCs/>
        </w:rPr>
        <w:t>Page Management</w:t>
      </w:r>
      <w:r w:rsidRPr="00C24E68">
        <w:t xml:space="preserve"> panel of the Authoring Space. You will use the page alias later in the tutorial.</w:t>
      </w:r>
      <w:r w:rsidRPr="00C24E68">
        <w:br/>
      </w:r>
    </w:p>
    <w:p w:rsidR="00171B24" w:rsidRPr="00C24E68" w:rsidRDefault="00171B24" w:rsidP="00171B24">
      <w:pPr>
        <w:pStyle w:val="Heading2a"/>
        <w:rPr>
          <w:lang w:val="en-US" w:bidi="he-IL"/>
        </w:rPr>
      </w:pPr>
      <w:bookmarkStart w:id="51" w:name="_Toc381885318"/>
      <w:r w:rsidRPr="00C24E68">
        <w:rPr>
          <w:lang w:val="en-US" w:bidi="he-IL"/>
        </w:rPr>
        <w:t xml:space="preserve">Open the JavaScript file of the </w:t>
      </w:r>
      <w:r w:rsidRPr="00C24E68">
        <w:rPr>
          <w:i/>
          <w:iCs/>
          <w:lang w:val="en-US" w:bidi="he-IL"/>
        </w:rPr>
        <w:t>Jam</w:t>
      </w:r>
      <w:r w:rsidR="00C24E68" w:rsidRPr="00C24E68">
        <w:rPr>
          <w:i/>
          <w:iCs/>
          <w:lang w:val="en-US" w:bidi="he-IL"/>
        </w:rPr>
        <w:t xml:space="preserve"> </w:t>
      </w:r>
      <w:r w:rsidRPr="00C24E68">
        <w:rPr>
          <w:i/>
          <w:iCs/>
          <w:lang w:val="en-US" w:bidi="he-IL"/>
        </w:rPr>
        <w:t>Login</w:t>
      </w:r>
      <w:r w:rsidRPr="00C24E68">
        <w:rPr>
          <w:lang w:val="en-US" w:bidi="he-IL"/>
        </w:rPr>
        <w:t xml:space="preserve"> widget</w:t>
      </w:r>
      <w:bookmarkEnd w:id="51"/>
    </w:p>
    <w:p w:rsidR="00171B24" w:rsidRPr="00C24E68" w:rsidRDefault="00171B24" w:rsidP="00FA4D27">
      <w:pPr>
        <w:pStyle w:val="ListParagraph"/>
        <w:numPr>
          <w:ilvl w:val="1"/>
          <w:numId w:val="7"/>
        </w:numPr>
        <w:tabs>
          <w:tab w:val="clear" w:pos="720"/>
          <w:tab w:val="clear" w:pos="1152"/>
        </w:tabs>
        <w:contextualSpacing w:val="0"/>
        <w:rPr>
          <w:rFonts w:cs="Arial"/>
          <w:vanish/>
          <w:lang w:eastAsia="ja-JP"/>
        </w:rPr>
      </w:pPr>
    </w:p>
    <w:p w:rsidR="00171B24" w:rsidRPr="00C24E68" w:rsidRDefault="00171B24" w:rsidP="00645C00">
      <w:pPr>
        <w:pStyle w:val="ListNumber"/>
        <w:rPr>
          <w:lang w:val="en-US"/>
        </w:rPr>
      </w:pPr>
      <w:r w:rsidRPr="00C24E68">
        <w:rPr>
          <w:lang w:val="en-US"/>
        </w:rPr>
        <w:t>Open the Java</w:t>
      </w:r>
      <w:r w:rsidR="00645C00">
        <w:rPr>
          <w:lang w:val="en-US"/>
        </w:rPr>
        <w:t>S</w:t>
      </w:r>
      <w:r w:rsidRPr="00C24E68">
        <w:rPr>
          <w:lang w:val="en-US"/>
        </w:rPr>
        <w:t xml:space="preserve">cript of the </w:t>
      </w:r>
      <w:r w:rsidRPr="00C24E68">
        <w:rPr>
          <w:i/>
          <w:iCs/>
          <w:lang w:val="en-US"/>
        </w:rPr>
        <w:t>Jam</w:t>
      </w:r>
      <w:r w:rsidR="00C24E68">
        <w:rPr>
          <w:i/>
          <w:iCs/>
          <w:lang w:val="en-US"/>
        </w:rPr>
        <w:t xml:space="preserve"> </w:t>
      </w:r>
      <w:r w:rsidRPr="00C24E68">
        <w:rPr>
          <w:i/>
          <w:iCs/>
          <w:lang w:val="en-US"/>
        </w:rPr>
        <w:t>Login</w:t>
      </w:r>
      <w:r w:rsidRPr="00C24E68">
        <w:rPr>
          <w:lang w:val="en-US"/>
        </w:rPr>
        <w:t xml:space="preserve"> widget, located at </w:t>
      </w:r>
      <w:r w:rsidRPr="00C24E68">
        <w:rPr>
          <w:rFonts w:ascii="Courier New" w:hAnsi="Courier New" w:cs="Courier New"/>
          <w:lang w:val="en-US"/>
        </w:rPr>
        <w:t>widgets/</w:t>
      </w:r>
      <w:proofErr w:type="spellStart"/>
      <w:r w:rsidRPr="00C24E68">
        <w:rPr>
          <w:rFonts w:ascii="Courier New" w:hAnsi="Courier New" w:cs="Courier New"/>
          <w:lang w:val="en-US"/>
        </w:rPr>
        <w:t>jamlogin</w:t>
      </w:r>
      <w:proofErr w:type="spellEnd"/>
      <w:r w:rsidRPr="00C24E68">
        <w:rPr>
          <w:rFonts w:ascii="Courier New" w:hAnsi="Courier New" w:cs="Courier New"/>
          <w:lang w:val="en-US"/>
        </w:rPr>
        <w:t>/</w:t>
      </w:r>
      <w:proofErr w:type="spellStart"/>
      <w:r w:rsidR="00D56BD9">
        <w:rPr>
          <w:rFonts w:ascii="Courier New" w:hAnsi="Courier New" w:cs="Courier New"/>
          <w:lang w:val="en-US"/>
        </w:rPr>
        <w:t>js</w:t>
      </w:r>
      <w:proofErr w:type="spellEnd"/>
      <w:r w:rsidR="00D56BD9">
        <w:rPr>
          <w:rFonts w:ascii="Courier New" w:hAnsi="Courier New" w:cs="Courier New"/>
          <w:lang w:val="en-US"/>
        </w:rPr>
        <w:t>/</w:t>
      </w:r>
      <w:r w:rsidRPr="00C24E68">
        <w:rPr>
          <w:rFonts w:ascii="Courier New" w:hAnsi="Courier New" w:cs="Courier New"/>
          <w:lang w:val="en-US"/>
        </w:rPr>
        <w:t>login.js</w:t>
      </w:r>
      <w:r w:rsidRPr="00C24E68">
        <w:rPr>
          <w:rFonts w:asciiTheme="minorBidi" w:hAnsiTheme="minorBidi" w:cstheme="minorBidi"/>
          <w:lang w:val="en-US"/>
        </w:rPr>
        <w:t>.</w:t>
      </w:r>
    </w:p>
    <w:p w:rsidR="00171B24" w:rsidRPr="00C24E68" w:rsidRDefault="00171B24" w:rsidP="00FA4D27">
      <w:pPr>
        <w:pStyle w:val="ListParagraph"/>
        <w:numPr>
          <w:ilvl w:val="0"/>
          <w:numId w:val="7"/>
        </w:numPr>
        <w:shd w:val="clear" w:color="auto" w:fill="DBE5F1" w:themeFill="accent1" w:themeFillTint="33"/>
        <w:autoSpaceDE w:val="0"/>
        <w:autoSpaceDN w:val="0"/>
        <w:adjustRightInd w:val="0"/>
        <w:ind w:left="993"/>
        <w:rPr>
          <w:rFonts w:ascii="Consolas" w:hAnsi="Consolas" w:cs="Consolas"/>
          <w:sz w:val="18"/>
          <w:szCs w:val="18"/>
          <w:lang w:bidi="he-IL"/>
        </w:rPr>
      </w:pPr>
      <w:proofErr w:type="spellStart"/>
      <w:r w:rsidRPr="00C24E68">
        <w:rPr>
          <w:rFonts w:ascii="Consolas" w:hAnsi="Consolas" w:cs="Consolas"/>
          <w:b/>
          <w:bCs/>
          <w:color w:val="7F0055"/>
          <w:sz w:val="18"/>
          <w:szCs w:val="18"/>
          <w:lang w:bidi="he-IL"/>
        </w:rPr>
        <w:t>var</w:t>
      </w:r>
      <w:proofErr w:type="spellEnd"/>
      <w:r w:rsidRPr="00C24E68">
        <w:rPr>
          <w:rFonts w:ascii="Consolas" w:hAnsi="Consolas" w:cs="Consolas"/>
          <w:color w:val="000000"/>
          <w:sz w:val="18"/>
          <w:szCs w:val="18"/>
          <w:lang w:bidi="he-IL"/>
        </w:rPr>
        <w:t xml:space="preserve"> </w:t>
      </w:r>
      <w:proofErr w:type="spellStart"/>
      <w:r w:rsidRPr="00C24E68">
        <w:rPr>
          <w:rFonts w:ascii="Consolas" w:hAnsi="Consolas" w:cs="Consolas"/>
          <w:color w:val="000000"/>
          <w:sz w:val="18"/>
          <w:szCs w:val="18"/>
          <w:lang w:bidi="he-IL"/>
        </w:rPr>
        <w:t>tempText</w:t>
      </w:r>
      <w:proofErr w:type="spellEnd"/>
      <w:r w:rsidRPr="00C24E68">
        <w:rPr>
          <w:rFonts w:ascii="Consolas" w:hAnsi="Consolas" w:cs="Consolas"/>
          <w:color w:val="000000"/>
          <w:sz w:val="18"/>
          <w:szCs w:val="18"/>
          <w:lang w:bidi="he-IL"/>
        </w:rPr>
        <w:t xml:space="preserve"> = </w:t>
      </w:r>
      <w:r w:rsidRPr="00C24E68">
        <w:rPr>
          <w:rFonts w:ascii="Consolas" w:hAnsi="Consolas" w:cs="Consolas"/>
          <w:color w:val="2A00FF"/>
          <w:sz w:val="18"/>
          <w:szCs w:val="18"/>
          <w:lang w:bidi="he-IL"/>
        </w:rPr>
        <w:t>"Click to join JAM discussions"</w:t>
      </w:r>
      <w:r w:rsidRPr="00C24E68">
        <w:rPr>
          <w:rFonts w:ascii="Consolas" w:hAnsi="Consolas" w:cs="Consolas"/>
          <w:color w:val="000000"/>
          <w:sz w:val="18"/>
          <w:szCs w:val="18"/>
          <w:lang w:bidi="he-IL"/>
        </w:rPr>
        <w:t>;</w:t>
      </w:r>
    </w:p>
    <w:p w:rsidR="00171B24" w:rsidRPr="00C24E68" w:rsidRDefault="00171B24" w:rsidP="00FA4D27">
      <w:pPr>
        <w:pStyle w:val="ListParagraph"/>
        <w:numPr>
          <w:ilvl w:val="0"/>
          <w:numId w:val="7"/>
        </w:numPr>
        <w:shd w:val="clear" w:color="auto" w:fill="DBE5F1" w:themeFill="accent1" w:themeFillTint="33"/>
        <w:autoSpaceDE w:val="0"/>
        <w:autoSpaceDN w:val="0"/>
        <w:adjustRightInd w:val="0"/>
        <w:ind w:left="993"/>
        <w:rPr>
          <w:rFonts w:ascii="Consolas" w:hAnsi="Consolas" w:cs="Consolas"/>
          <w:sz w:val="18"/>
          <w:szCs w:val="18"/>
          <w:lang w:bidi="he-IL"/>
        </w:rPr>
      </w:pPr>
      <w:r w:rsidRPr="00C24E68">
        <w:rPr>
          <w:rFonts w:ascii="Consolas" w:hAnsi="Consolas" w:cs="Consolas"/>
          <w:b/>
          <w:bCs/>
          <w:color w:val="7F0055"/>
          <w:sz w:val="18"/>
          <w:szCs w:val="18"/>
          <w:lang w:bidi="he-IL"/>
        </w:rPr>
        <w:t>this</w:t>
      </w:r>
      <w:r w:rsidRPr="00C24E68">
        <w:rPr>
          <w:rFonts w:ascii="Consolas" w:hAnsi="Consolas" w:cs="Consolas"/>
          <w:color w:val="000000"/>
          <w:sz w:val="18"/>
          <w:szCs w:val="18"/>
          <w:lang w:bidi="he-IL"/>
        </w:rPr>
        <w:t>.$</w:t>
      </w:r>
      <w:proofErr w:type="spellStart"/>
      <w:r w:rsidRPr="00C24E68">
        <w:rPr>
          <w:rFonts w:ascii="Consolas" w:hAnsi="Consolas" w:cs="Consolas"/>
          <w:color w:val="000000"/>
          <w:sz w:val="18"/>
          <w:szCs w:val="18"/>
          <w:lang w:bidi="he-IL"/>
        </w:rPr>
        <w:t>content.addClass</w:t>
      </w:r>
      <w:proofErr w:type="spellEnd"/>
      <w:r w:rsidRPr="00C24E68">
        <w:rPr>
          <w:rFonts w:ascii="Consolas" w:hAnsi="Consolas" w:cs="Consolas"/>
          <w:color w:val="000000"/>
          <w:sz w:val="18"/>
          <w:szCs w:val="18"/>
          <w:lang w:bidi="he-IL"/>
        </w:rPr>
        <w:t>(</w:t>
      </w:r>
      <w:r w:rsidRPr="00C24E68">
        <w:rPr>
          <w:rFonts w:ascii="Consolas" w:hAnsi="Consolas" w:cs="Consolas"/>
          <w:color w:val="2A00FF"/>
          <w:sz w:val="18"/>
          <w:szCs w:val="18"/>
          <w:lang w:bidi="he-IL"/>
        </w:rPr>
        <w:t>'welcome'</w:t>
      </w:r>
      <w:r w:rsidRPr="00C24E68">
        <w:rPr>
          <w:rFonts w:ascii="Consolas" w:hAnsi="Consolas" w:cs="Consolas"/>
          <w:color w:val="000000"/>
          <w:sz w:val="18"/>
          <w:szCs w:val="18"/>
          <w:lang w:bidi="he-IL"/>
        </w:rPr>
        <w:t>).bind(</w:t>
      </w:r>
      <w:r w:rsidRPr="00C24E68">
        <w:rPr>
          <w:rFonts w:ascii="Consolas" w:hAnsi="Consolas" w:cs="Consolas"/>
          <w:color w:val="2A00FF"/>
          <w:sz w:val="18"/>
          <w:szCs w:val="18"/>
          <w:lang w:bidi="he-IL"/>
        </w:rPr>
        <w:t>"click"</w:t>
      </w:r>
      <w:r w:rsidRPr="00C24E68">
        <w:rPr>
          <w:rFonts w:ascii="Consolas" w:hAnsi="Consolas" w:cs="Consolas"/>
          <w:color w:val="000000"/>
          <w:sz w:val="18"/>
          <w:szCs w:val="18"/>
          <w:lang w:bidi="he-IL"/>
        </w:rPr>
        <w:t xml:space="preserve">, </w:t>
      </w:r>
      <w:r w:rsidRPr="00C24E68">
        <w:rPr>
          <w:rFonts w:ascii="Consolas" w:hAnsi="Consolas" w:cs="Consolas"/>
          <w:b/>
          <w:bCs/>
          <w:color w:val="7F0055"/>
          <w:sz w:val="18"/>
          <w:szCs w:val="18"/>
          <w:lang w:bidi="he-IL"/>
        </w:rPr>
        <w:t>function</w:t>
      </w:r>
      <w:r w:rsidRPr="00C24E68">
        <w:rPr>
          <w:rFonts w:ascii="Consolas" w:hAnsi="Consolas" w:cs="Consolas"/>
          <w:color w:val="000000"/>
          <w:sz w:val="18"/>
          <w:szCs w:val="18"/>
          <w:lang w:bidi="he-IL"/>
        </w:rPr>
        <w:t>() {</w:t>
      </w:r>
    </w:p>
    <w:p w:rsidR="00171B24" w:rsidRPr="00C24E68" w:rsidRDefault="00171B24" w:rsidP="00FA4D27">
      <w:pPr>
        <w:pStyle w:val="ListParagraph"/>
        <w:numPr>
          <w:ilvl w:val="0"/>
          <w:numId w:val="7"/>
        </w:numPr>
        <w:shd w:val="clear" w:color="auto" w:fill="DBE5F1" w:themeFill="accent1" w:themeFillTint="33"/>
        <w:autoSpaceDE w:val="0"/>
        <w:autoSpaceDN w:val="0"/>
        <w:adjustRightInd w:val="0"/>
        <w:ind w:left="993"/>
        <w:rPr>
          <w:rFonts w:ascii="Consolas" w:hAnsi="Consolas" w:cs="Consolas"/>
          <w:sz w:val="18"/>
          <w:szCs w:val="18"/>
          <w:lang w:bidi="he-IL"/>
        </w:rPr>
      </w:pPr>
      <w:proofErr w:type="spellStart"/>
      <w:r w:rsidRPr="00C24E68">
        <w:rPr>
          <w:rFonts w:ascii="Consolas" w:hAnsi="Consolas" w:cs="Consolas"/>
          <w:color w:val="000000"/>
          <w:sz w:val="18"/>
          <w:szCs w:val="18"/>
          <w:lang w:bidi="he-IL"/>
        </w:rPr>
        <w:t>gadgets.sap.navigation.navigate</w:t>
      </w:r>
      <w:proofErr w:type="spellEnd"/>
      <w:r w:rsidRPr="00C24E68">
        <w:rPr>
          <w:rFonts w:ascii="Consolas" w:hAnsi="Consolas" w:cs="Consolas"/>
          <w:color w:val="000000"/>
          <w:sz w:val="18"/>
          <w:szCs w:val="18"/>
          <w:lang w:bidi="he-IL"/>
        </w:rPr>
        <w:t>(1);</w:t>
      </w:r>
    </w:p>
    <w:p w:rsidR="00171B24" w:rsidRPr="00C24E68" w:rsidRDefault="00171B24" w:rsidP="00FA4D27">
      <w:pPr>
        <w:pStyle w:val="ListParagraph"/>
        <w:numPr>
          <w:ilvl w:val="0"/>
          <w:numId w:val="7"/>
        </w:numPr>
        <w:shd w:val="clear" w:color="auto" w:fill="DBE5F1" w:themeFill="accent1" w:themeFillTint="33"/>
        <w:autoSpaceDE w:val="0"/>
        <w:autoSpaceDN w:val="0"/>
        <w:adjustRightInd w:val="0"/>
        <w:ind w:left="993"/>
        <w:rPr>
          <w:rFonts w:ascii="Consolas" w:hAnsi="Consolas" w:cs="Consolas"/>
          <w:sz w:val="18"/>
          <w:szCs w:val="18"/>
          <w:lang w:bidi="he-IL"/>
        </w:rPr>
      </w:pPr>
      <w:r w:rsidRPr="00C24E68">
        <w:rPr>
          <w:rFonts w:ascii="Consolas" w:hAnsi="Consolas" w:cs="Consolas"/>
          <w:color w:val="000000"/>
          <w:sz w:val="18"/>
          <w:szCs w:val="18"/>
          <w:lang w:bidi="he-IL"/>
        </w:rPr>
        <w:t>});</w:t>
      </w:r>
    </w:p>
    <w:p w:rsidR="00171B24" w:rsidRPr="00C24E68" w:rsidRDefault="00171B24" w:rsidP="00171B24">
      <w:pPr>
        <w:pStyle w:val="ListContinue"/>
        <w:rPr>
          <w:lang w:bidi="he-IL"/>
        </w:rPr>
      </w:pPr>
    </w:p>
    <w:p w:rsidR="00171B24" w:rsidRPr="00C24E68" w:rsidRDefault="00171B24" w:rsidP="00B86A6D">
      <w:pPr>
        <w:pStyle w:val="ListContinue"/>
      </w:pPr>
      <w:r w:rsidRPr="00C24E68">
        <w:lastRenderedPageBreak/>
        <w:t xml:space="preserve">The JavaScript of the </w:t>
      </w:r>
      <w:r w:rsidRPr="00C24E68">
        <w:rPr>
          <w:i/>
          <w:iCs/>
        </w:rPr>
        <w:t>Jam</w:t>
      </w:r>
      <w:r w:rsidR="00B86A6D" w:rsidRPr="00C24E68">
        <w:rPr>
          <w:i/>
          <w:iCs/>
        </w:rPr>
        <w:t xml:space="preserve"> </w:t>
      </w:r>
      <w:r w:rsidRPr="00C24E68">
        <w:rPr>
          <w:i/>
          <w:iCs/>
        </w:rPr>
        <w:t>Login</w:t>
      </w:r>
      <w:r w:rsidRPr="00C24E68">
        <w:t xml:space="preserve"> widget holds the navigation information, according to the </w:t>
      </w:r>
      <w:proofErr w:type="spellStart"/>
      <w:r w:rsidRPr="00C24E68">
        <w:rPr>
          <w:rFonts w:ascii="Courier New" w:hAnsi="Courier New" w:cs="Courier New"/>
        </w:rPr>
        <w:t>outport</w:t>
      </w:r>
      <w:proofErr w:type="spellEnd"/>
      <w:r w:rsidRPr="00C24E68">
        <w:t xml:space="preserve"> configuration in the spec XML.</w:t>
      </w:r>
      <w:r w:rsidRPr="00C24E68">
        <w:rPr>
          <w:color w:val="0AAA12"/>
        </w:rPr>
        <w:t xml:space="preserve"> </w:t>
      </w:r>
      <w:r w:rsidRPr="00C24E68">
        <w:t>The J</w:t>
      </w:r>
      <w:r w:rsidR="00B86A6D" w:rsidRPr="00C24E68">
        <w:t>avaScript</w:t>
      </w:r>
      <w:r w:rsidRPr="00C24E68">
        <w:t xml:space="preserve"> includes a callback function on a </w:t>
      </w:r>
      <w:proofErr w:type="spellStart"/>
      <w:r w:rsidRPr="00C24E68">
        <w:rPr>
          <w:rFonts w:ascii="Courier New" w:hAnsi="Courier New" w:cs="Courier New"/>
        </w:rPr>
        <w:t>button.click</w:t>
      </w:r>
      <w:proofErr w:type="spellEnd"/>
      <w:r w:rsidRPr="00C24E68">
        <w:t xml:space="preserve"> event. The </w:t>
      </w:r>
      <w:r w:rsidRPr="00C24E68">
        <w:rPr>
          <w:rFonts w:ascii="Courier New" w:hAnsi="Courier New" w:cs="Courier New"/>
        </w:rPr>
        <w:t>callback</w:t>
      </w:r>
      <w:r w:rsidRPr="00C24E68">
        <w:t xml:space="preserve"> function calls the </w:t>
      </w:r>
      <w:proofErr w:type="spellStart"/>
      <w:r w:rsidRPr="00C24E68">
        <w:rPr>
          <w:rFonts w:ascii="Courier New" w:hAnsi="Courier New" w:cs="Courier New"/>
        </w:rPr>
        <w:t>gadgets.sap.navigation.navigate</w:t>
      </w:r>
      <w:proofErr w:type="spellEnd"/>
      <w:r w:rsidRPr="00C24E68">
        <w:t xml:space="preserve"> with the relevant </w:t>
      </w:r>
      <w:proofErr w:type="spellStart"/>
      <w:r w:rsidRPr="00C24E68">
        <w:rPr>
          <w:rFonts w:ascii="Courier New" w:hAnsi="Courier New" w:cs="Courier New"/>
        </w:rPr>
        <w:t>outport</w:t>
      </w:r>
      <w:proofErr w:type="spellEnd"/>
      <w:r w:rsidRPr="00C24E68">
        <w:rPr>
          <w:rFonts w:ascii="Courier New" w:hAnsi="Courier New" w:cs="Courier New"/>
        </w:rPr>
        <w:t xml:space="preserve"> ID</w:t>
      </w:r>
      <w:r w:rsidRPr="00C24E68">
        <w:t xml:space="preserve"> (1 in this case). In the spec XML, the target of </w:t>
      </w:r>
      <w:proofErr w:type="spellStart"/>
      <w:r w:rsidRPr="00C24E68">
        <w:rPr>
          <w:rFonts w:ascii="Courier New" w:hAnsi="Courier New" w:cs="Courier New"/>
        </w:rPr>
        <w:t>outport</w:t>
      </w:r>
      <w:proofErr w:type="spellEnd"/>
      <w:r w:rsidRPr="00C24E68">
        <w:rPr>
          <w:rFonts w:ascii="Courier New" w:hAnsi="Courier New" w:cs="Courier New"/>
        </w:rPr>
        <w:t xml:space="preserve"> ID</w:t>
      </w:r>
      <w:r w:rsidRPr="00C24E68">
        <w:t xml:space="preserve"> =1 is the </w:t>
      </w:r>
      <w:r w:rsidRPr="00C24E68">
        <w:rPr>
          <w:i/>
          <w:iCs/>
        </w:rPr>
        <w:t>JAM Discussion</w:t>
      </w:r>
      <w:r w:rsidRPr="00C24E68">
        <w:t xml:space="preserve"> page.</w:t>
      </w:r>
    </w:p>
    <w:p w:rsidR="00B86A6D" w:rsidRPr="00C24E68" w:rsidRDefault="00B86A6D" w:rsidP="00CC35F7">
      <w:pPr>
        <w:pStyle w:val="Heading1"/>
        <w:rPr>
          <w:lang w:val="en-US"/>
        </w:rPr>
      </w:pPr>
    </w:p>
    <w:p w:rsidR="00CC35F7" w:rsidRPr="00756854" w:rsidRDefault="00CC35F7" w:rsidP="00CC35F7">
      <w:pPr>
        <w:pStyle w:val="Heading1"/>
        <w:rPr>
          <w:lang w:val="en-US"/>
        </w:rPr>
      </w:pPr>
      <w:bookmarkStart w:id="52" w:name="_Toc381885319"/>
      <w:r w:rsidRPr="00756854">
        <w:rPr>
          <w:lang w:val="en-US"/>
        </w:rPr>
        <w:t>Exercise 3: Adding the widgets to cloud portal</w:t>
      </w:r>
      <w:bookmarkEnd w:id="52"/>
    </w:p>
    <w:p w:rsidR="00CC35F7" w:rsidRPr="00756854" w:rsidRDefault="00CC35F7" w:rsidP="00A510F7">
      <w:r w:rsidRPr="00756854">
        <w:t xml:space="preserve">In this exercise, you will deploy the </w:t>
      </w:r>
      <w:proofErr w:type="spellStart"/>
      <w:r w:rsidR="00F0409C">
        <w:t>OpenSocial</w:t>
      </w:r>
      <w:proofErr w:type="spellEnd"/>
      <w:r w:rsidRPr="00756854">
        <w:t xml:space="preserve"> widgets that you created to</w:t>
      </w:r>
      <w:r w:rsidR="00A510F7">
        <w:t xml:space="preserve"> HANA Cloud. Thanks to the auto-</w:t>
      </w:r>
      <w:r w:rsidRPr="00756854">
        <w:t>discovery feature</w:t>
      </w:r>
      <w:r w:rsidR="00A510F7">
        <w:t>,</w:t>
      </w:r>
      <w:r w:rsidRPr="00756854">
        <w:t xml:space="preserve"> all </w:t>
      </w:r>
      <w:proofErr w:type="spellStart"/>
      <w:r w:rsidR="00F0409C">
        <w:t>OpenSocial</w:t>
      </w:r>
      <w:proofErr w:type="spellEnd"/>
      <w:r w:rsidR="00A510F7">
        <w:t xml:space="preserve"> widgets deployed to the Cloud Portal</w:t>
      </w:r>
      <w:r w:rsidRPr="00756854">
        <w:t xml:space="preserve"> are automatically discovered and created as widgets available for use in the </w:t>
      </w:r>
      <w:r w:rsidR="00A510F7">
        <w:t>C</w:t>
      </w:r>
      <w:r w:rsidRPr="00756854">
        <w:t xml:space="preserve">ontent </w:t>
      </w:r>
      <w:r w:rsidR="00A510F7">
        <w:t>C</w:t>
      </w:r>
      <w:r w:rsidRPr="00756854">
        <w:t>atalog with the title, description and icon as configured in your deployed war file. As a Cloud Portal administrator</w:t>
      </w:r>
      <w:r w:rsidR="00A510F7">
        <w:t>,</w:t>
      </w:r>
      <w:r w:rsidRPr="00756854">
        <w:t xml:space="preserve"> </w:t>
      </w:r>
      <w:r w:rsidR="00A510F7">
        <w:t>you can also</w:t>
      </w:r>
      <w:r w:rsidRPr="00756854">
        <w:t xml:space="preserve"> manually create the widgets in the Cloud </w:t>
      </w:r>
      <w:r w:rsidR="00A510F7">
        <w:t>Portal,</w:t>
      </w:r>
      <w:r w:rsidRPr="00756854">
        <w:t xml:space="preserve"> </w:t>
      </w:r>
      <w:r w:rsidR="00A510F7">
        <w:t>in</w:t>
      </w:r>
      <w:r w:rsidRPr="00756854">
        <w:t xml:space="preserve"> the </w:t>
      </w:r>
      <w:r w:rsidR="00A510F7" w:rsidRPr="00A510F7">
        <w:rPr>
          <w:i/>
          <w:iCs/>
        </w:rPr>
        <w:t>CONTENT</w:t>
      </w:r>
      <w:r w:rsidRPr="00756854">
        <w:t xml:space="preserve"> tab.</w:t>
      </w:r>
    </w:p>
    <w:p w:rsidR="00CC35F7" w:rsidRPr="00756854" w:rsidRDefault="00CC35F7" w:rsidP="005A0907">
      <w:pPr>
        <w:pStyle w:val="Heading2"/>
        <w:rPr>
          <w:lang w:val="en-US"/>
        </w:rPr>
      </w:pPr>
      <w:bookmarkStart w:id="53" w:name="_Toc381885320"/>
      <w:r w:rsidRPr="00756854">
        <w:rPr>
          <w:lang w:val="en-US"/>
        </w:rPr>
        <w:t xml:space="preserve">Deploy </w:t>
      </w:r>
      <w:r w:rsidR="005A0907" w:rsidRPr="00756854">
        <w:rPr>
          <w:lang w:val="en-US"/>
        </w:rPr>
        <w:t>the w</w:t>
      </w:r>
      <w:r w:rsidRPr="00756854">
        <w:rPr>
          <w:lang w:val="en-US"/>
        </w:rPr>
        <w:t>idgets to HANA Cloud</w:t>
      </w:r>
      <w:bookmarkEnd w:id="53"/>
    </w:p>
    <w:p w:rsidR="00CC35F7" w:rsidRPr="00756854" w:rsidRDefault="00CC35F7" w:rsidP="00CC35F7">
      <w:pPr>
        <w:pStyle w:val="Heading2a"/>
        <w:rPr>
          <w:lang w:val="en-US"/>
        </w:rPr>
      </w:pPr>
      <w:bookmarkStart w:id="54" w:name="_Toc381885321"/>
      <w:r w:rsidRPr="00756854">
        <w:rPr>
          <w:lang w:val="en-US"/>
        </w:rPr>
        <w:t>Open the New Server wizard</w:t>
      </w:r>
      <w:bookmarkEnd w:id="54"/>
    </w:p>
    <w:p w:rsidR="00DF688A" w:rsidRDefault="00CC35F7" w:rsidP="00111D32">
      <w:pPr>
        <w:pStyle w:val="ListNumber"/>
        <w:rPr>
          <w:lang w:val="en-US"/>
        </w:rPr>
      </w:pPr>
      <w:r w:rsidRPr="00756854">
        <w:rPr>
          <w:lang w:val="en-US"/>
        </w:rPr>
        <w:t xml:space="preserve">In the Eclipse </w:t>
      </w:r>
      <w:r w:rsidR="00111D32">
        <w:rPr>
          <w:lang w:val="en-US"/>
        </w:rPr>
        <w:t>Package</w:t>
      </w:r>
      <w:r w:rsidRPr="00756854">
        <w:rPr>
          <w:lang w:val="en-US"/>
        </w:rPr>
        <w:t xml:space="preserve"> Explorer, select the </w:t>
      </w:r>
      <w:proofErr w:type="spellStart"/>
      <w:r w:rsidRPr="00756854">
        <w:rPr>
          <w:rFonts w:ascii="Courier New" w:hAnsi="Courier New" w:cs="Courier New"/>
          <w:lang w:val="en-US"/>
        </w:rPr>
        <w:t>AtomicContent</w:t>
      </w:r>
      <w:proofErr w:type="spellEnd"/>
      <w:r w:rsidRPr="00756854">
        <w:rPr>
          <w:lang w:val="en-US"/>
        </w:rPr>
        <w:t xml:space="preserve"> project. </w:t>
      </w:r>
    </w:p>
    <w:p w:rsidR="00DF688A" w:rsidRDefault="00111D32" w:rsidP="00111D32">
      <w:pPr>
        <w:pStyle w:val="ListNumber"/>
        <w:rPr>
          <w:lang w:val="en-US"/>
        </w:rPr>
      </w:pPr>
      <w:r>
        <w:rPr>
          <w:lang w:val="en-US"/>
        </w:rPr>
        <w:t>Right-click and</w:t>
      </w:r>
      <w:r w:rsidR="00CC35F7" w:rsidRPr="00756854">
        <w:rPr>
          <w:lang w:val="en-US"/>
        </w:rPr>
        <w:t xml:space="preserve"> click </w:t>
      </w:r>
      <w:r w:rsidR="00CC35F7" w:rsidRPr="00756854">
        <w:rPr>
          <w:i/>
          <w:iCs/>
          <w:lang w:val="en-US"/>
        </w:rPr>
        <w:t>Run As &gt; Run on Server</w:t>
      </w:r>
      <w:r w:rsidR="00CC35F7" w:rsidRPr="00756854">
        <w:rPr>
          <w:lang w:val="en-US"/>
        </w:rPr>
        <w:t xml:space="preserve">. </w:t>
      </w:r>
    </w:p>
    <w:p w:rsidR="00CC35F7" w:rsidRPr="00756854" w:rsidRDefault="00CC35F7" w:rsidP="00111D32">
      <w:pPr>
        <w:pStyle w:val="ListNumber"/>
        <w:rPr>
          <w:lang w:val="en-US"/>
        </w:rPr>
      </w:pPr>
      <w:r w:rsidRPr="00756854">
        <w:rPr>
          <w:lang w:val="en-US"/>
        </w:rPr>
        <w:t xml:space="preserve">The </w:t>
      </w:r>
      <w:r w:rsidRPr="00756854">
        <w:rPr>
          <w:i/>
          <w:iCs/>
          <w:lang w:val="en-US"/>
        </w:rPr>
        <w:t xml:space="preserve">Run </w:t>
      </w:r>
      <w:proofErr w:type="gramStart"/>
      <w:r w:rsidRPr="00756854">
        <w:rPr>
          <w:i/>
          <w:iCs/>
          <w:lang w:val="en-US"/>
        </w:rPr>
        <w:t>On</w:t>
      </w:r>
      <w:proofErr w:type="gramEnd"/>
      <w:r w:rsidRPr="00756854">
        <w:rPr>
          <w:i/>
          <w:iCs/>
          <w:lang w:val="en-US"/>
        </w:rPr>
        <w:t xml:space="preserve"> Server</w:t>
      </w:r>
      <w:r w:rsidRPr="00756854">
        <w:rPr>
          <w:lang w:val="en-US"/>
        </w:rPr>
        <w:t xml:space="preserve"> wizard opens.</w:t>
      </w:r>
    </w:p>
    <w:p w:rsidR="00CC35F7" w:rsidRPr="00756854" w:rsidRDefault="00CC35F7" w:rsidP="00CC35F7">
      <w:pPr>
        <w:pStyle w:val="Heading2a"/>
        <w:rPr>
          <w:lang w:val="en-US"/>
        </w:rPr>
      </w:pPr>
      <w:bookmarkStart w:id="55" w:name="_Toc381885322"/>
      <w:r w:rsidRPr="00756854">
        <w:rPr>
          <w:lang w:val="en-US"/>
        </w:rPr>
        <w:t>Create a new server</w:t>
      </w:r>
      <w:bookmarkEnd w:id="55"/>
    </w:p>
    <w:p w:rsidR="00CC35F7" w:rsidRPr="00756854" w:rsidRDefault="00CC35F7" w:rsidP="00082236">
      <w:pPr>
        <w:pStyle w:val="ListNumber"/>
        <w:rPr>
          <w:lang w:val="en-US"/>
        </w:rPr>
      </w:pPr>
      <w:r w:rsidRPr="00756854">
        <w:rPr>
          <w:lang w:val="en-US"/>
        </w:rPr>
        <w:t xml:space="preserve">Select </w:t>
      </w:r>
      <w:proofErr w:type="gramStart"/>
      <w:r w:rsidRPr="00756854">
        <w:rPr>
          <w:i/>
          <w:iCs/>
          <w:lang w:val="en-US"/>
        </w:rPr>
        <w:t>Manually</w:t>
      </w:r>
      <w:proofErr w:type="gramEnd"/>
      <w:r w:rsidRPr="00756854">
        <w:rPr>
          <w:i/>
          <w:iCs/>
          <w:lang w:val="en-US"/>
        </w:rPr>
        <w:t xml:space="preserve"> define a new server</w:t>
      </w:r>
      <w:r w:rsidRPr="00756854">
        <w:rPr>
          <w:lang w:val="en-US"/>
        </w:rPr>
        <w:t>.</w:t>
      </w:r>
    </w:p>
    <w:p w:rsidR="00CC35F7" w:rsidRPr="00756854" w:rsidRDefault="00DF688A" w:rsidP="00CC35F7">
      <w:pPr>
        <w:pStyle w:val="ListContinue"/>
      </w:pPr>
      <w:r>
        <w:rPr>
          <w:noProof/>
          <w:lang w:eastAsia="en-US" w:bidi="he-IL"/>
        </w:rPr>
        <w:drawing>
          <wp:inline distT="0" distB="0" distL="0" distR="0">
            <wp:extent cx="3322744" cy="410527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23037" cy="4105638"/>
                    </a:xfrm>
                    <a:prstGeom prst="rect">
                      <a:avLst/>
                    </a:prstGeom>
                    <a:noFill/>
                    <a:ln>
                      <a:noFill/>
                    </a:ln>
                  </pic:spPr>
                </pic:pic>
              </a:graphicData>
            </a:graphic>
          </wp:inline>
        </w:drawing>
      </w:r>
    </w:p>
    <w:p w:rsidR="00CC35F7" w:rsidRPr="00756854" w:rsidRDefault="009E1BC6" w:rsidP="009E1BC6">
      <w:pPr>
        <w:pStyle w:val="ListNumber"/>
        <w:rPr>
          <w:lang w:val="en-US"/>
        </w:rPr>
      </w:pPr>
      <w:r>
        <w:rPr>
          <w:lang w:val="en-US"/>
        </w:rPr>
        <w:t>From</w:t>
      </w:r>
      <w:r w:rsidR="00CC35F7" w:rsidRPr="00756854">
        <w:rPr>
          <w:lang w:val="en-US"/>
        </w:rPr>
        <w:t xml:space="preserve"> the </w:t>
      </w:r>
      <w:r w:rsidR="00CC35F7" w:rsidRPr="00756854">
        <w:rPr>
          <w:i/>
          <w:iCs/>
          <w:lang w:val="en-US"/>
        </w:rPr>
        <w:t xml:space="preserve">Select the server type </w:t>
      </w:r>
      <w:r>
        <w:rPr>
          <w:lang w:val="en-US"/>
        </w:rPr>
        <w:t>list</w:t>
      </w:r>
      <w:r w:rsidR="00CC35F7" w:rsidRPr="00756854">
        <w:rPr>
          <w:lang w:val="en-US"/>
        </w:rPr>
        <w:t xml:space="preserve">, select </w:t>
      </w:r>
      <w:r w:rsidR="00CC35F7" w:rsidRPr="00756854">
        <w:rPr>
          <w:rFonts w:ascii="Courier New" w:hAnsi="Courier New" w:cs="Courier New"/>
          <w:lang w:val="en-US"/>
        </w:rPr>
        <w:t>SAP &gt; SAP HANA Cloud</w:t>
      </w:r>
      <w:r w:rsidR="00DF688A">
        <w:rPr>
          <w:lang w:val="en-US"/>
        </w:rPr>
        <w:t xml:space="preserve"> </w:t>
      </w:r>
      <w:r w:rsidR="00DF688A" w:rsidRPr="00DF688A">
        <w:rPr>
          <w:rFonts w:ascii="Courier New" w:hAnsi="Courier New" w:cs="Courier New"/>
          <w:lang w:val="en-US"/>
        </w:rPr>
        <w:t>Platform</w:t>
      </w:r>
    </w:p>
    <w:p w:rsidR="00CC35F7" w:rsidRPr="00756854" w:rsidRDefault="00CC35F7" w:rsidP="00082236">
      <w:pPr>
        <w:pStyle w:val="ListNumber"/>
        <w:rPr>
          <w:lang w:val="en-US"/>
        </w:rPr>
      </w:pPr>
      <w:r w:rsidRPr="00756854">
        <w:rPr>
          <w:lang w:val="en-US"/>
        </w:rPr>
        <w:t>Set the following options:</w:t>
      </w:r>
    </w:p>
    <w:p w:rsidR="00CC35F7" w:rsidRPr="00756854" w:rsidRDefault="00CC35F7" w:rsidP="00CC35F7">
      <w:pPr>
        <w:pStyle w:val="ListBullet2"/>
      </w:pPr>
      <w:r w:rsidRPr="00756854">
        <w:rPr>
          <w:i/>
          <w:iCs/>
        </w:rPr>
        <w:t>Server's host name</w:t>
      </w:r>
      <w:r w:rsidRPr="00756854">
        <w:t xml:space="preserve">: </w:t>
      </w:r>
      <w:r w:rsidRPr="00756854">
        <w:rPr>
          <w:rStyle w:val="ScreenOutput"/>
        </w:rPr>
        <w:t>hanatrial.ondemand.com</w:t>
      </w:r>
    </w:p>
    <w:p w:rsidR="00CC35F7" w:rsidRPr="00756854" w:rsidRDefault="00CC35F7" w:rsidP="00CC35F7">
      <w:pPr>
        <w:pStyle w:val="ListBullet2"/>
      </w:pPr>
      <w:r w:rsidRPr="00756854">
        <w:rPr>
          <w:i/>
          <w:iCs/>
        </w:rPr>
        <w:t>Server name</w:t>
      </w:r>
      <w:r w:rsidRPr="00756854">
        <w:t>: Keep the default</w:t>
      </w:r>
    </w:p>
    <w:p w:rsidR="00CC35F7" w:rsidRDefault="00CC35F7" w:rsidP="00CC35F7">
      <w:pPr>
        <w:pStyle w:val="ListBullet2"/>
      </w:pPr>
      <w:r w:rsidRPr="00756854">
        <w:rPr>
          <w:i/>
          <w:iCs/>
        </w:rPr>
        <w:lastRenderedPageBreak/>
        <w:t>Server runtime environment</w:t>
      </w:r>
      <w:r w:rsidRPr="00756854">
        <w:t xml:space="preserve">: </w:t>
      </w:r>
      <w:r w:rsidRPr="00756854">
        <w:rPr>
          <w:rStyle w:val="ScreenOutput"/>
        </w:rPr>
        <w:t>SAP HANA Cloud</w:t>
      </w:r>
      <w:r w:rsidRPr="00756854">
        <w:t xml:space="preserve"> (this is the default)</w:t>
      </w:r>
    </w:p>
    <w:p w:rsidR="00DF688A" w:rsidRDefault="00DF688A" w:rsidP="00DF688A">
      <w:pPr>
        <w:pStyle w:val="ListBullet2"/>
        <w:numPr>
          <w:ilvl w:val="0"/>
          <w:numId w:val="0"/>
        </w:numPr>
        <w:ind w:left="1181"/>
      </w:pPr>
    </w:p>
    <w:p w:rsidR="00CB5BB2" w:rsidRPr="00756854" w:rsidRDefault="00CB5BB2" w:rsidP="00CB5BB2">
      <w:pPr>
        <w:pStyle w:val="ListNumber"/>
      </w:pPr>
      <w:r>
        <w:t xml:space="preserve">Click </w:t>
      </w:r>
      <w:r w:rsidRPr="00CB5BB2">
        <w:rPr>
          <w:i/>
          <w:iCs/>
        </w:rPr>
        <w:t>Next</w:t>
      </w:r>
      <w:r>
        <w:t>.</w:t>
      </w:r>
    </w:p>
    <w:p w:rsidR="00CC35F7" w:rsidRPr="00756854" w:rsidRDefault="00CC35F7" w:rsidP="00CC35F7">
      <w:pPr>
        <w:pStyle w:val="ListContinue"/>
      </w:pPr>
      <w:r w:rsidRPr="00756854">
        <w:rPr>
          <w:noProof/>
          <w:lang w:eastAsia="en-US" w:bidi="he-IL"/>
        </w:rPr>
        <w:drawing>
          <wp:inline distT="0" distB="0" distL="0" distR="0" wp14:anchorId="6B63298E" wp14:editId="563E126A">
            <wp:extent cx="3088821" cy="3459480"/>
            <wp:effectExtent l="0" t="0" r="0" b="7620"/>
            <wp:docPr id="29" name="Picture 29" descr="cid:image002.png@01CE6086.944CAC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2.png@01CE6086.944CAC20"/>
                    <pic:cNvPicPr>
                      <a:picLocks noChangeAspect="1" noChangeArrowheads="1"/>
                    </pic:cNvPicPr>
                  </pic:nvPicPr>
                  <pic:blipFill>
                    <a:blip r:embed="rId42" r:link="rId43" cstate="print">
                      <a:extLst>
                        <a:ext uri="{28A0092B-C50C-407E-A947-70E740481C1C}">
                          <a14:useLocalDpi xmlns:a14="http://schemas.microsoft.com/office/drawing/2010/main" val="0"/>
                        </a:ext>
                      </a:extLst>
                    </a:blip>
                    <a:srcRect/>
                    <a:stretch>
                      <a:fillRect/>
                    </a:stretch>
                  </pic:blipFill>
                  <pic:spPr bwMode="auto">
                    <a:xfrm>
                      <a:off x="0" y="0"/>
                      <a:ext cx="3093286" cy="3464481"/>
                    </a:xfrm>
                    <a:prstGeom prst="rect">
                      <a:avLst/>
                    </a:prstGeom>
                    <a:noFill/>
                    <a:ln>
                      <a:noFill/>
                    </a:ln>
                  </pic:spPr>
                </pic:pic>
              </a:graphicData>
            </a:graphic>
          </wp:inline>
        </w:drawing>
      </w:r>
      <w:r w:rsidR="00AB5913" w:rsidRPr="00756854">
        <w:t xml:space="preserve"> </w:t>
      </w:r>
    </w:p>
    <w:p w:rsidR="00AB5913" w:rsidRPr="00756854" w:rsidRDefault="00AB5913" w:rsidP="00082236">
      <w:pPr>
        <w:pStyle w:val="ListNumber"/>
        <w:rPr>
          <w:lang w:val="en-US"/>
        </w:rPr>
      </w:pPr>
      <w:r w:rsidRPr="00756854">
        <w:rPr>
          <w:lang w:val="en-US"/>
        </w:rPr>
        <w:t>Set the following options:</w:t>
      </w:r>
    </w:p>
    <w:p w:rsidR="00AB5913" w:rsidRPr="00756854" w:rsidRDefault="00AB5913" w:rsidP="00AB5913">
      <w:pPr>
        <w:pStyle w:val="ListBullet2"/>
      </w:pPr>
      <w:r w:rsidRPr="00756854">
        <w:rPr>
          <w:i/>
          <w:iCs/>
        </w:rPr>
        <w:t>Application name</w:t>
      </w:r>
      <w:r w:rsidRPr="00756854">
        <w:t xml:space="preserve">: </w:t>
      </w:r>
      <w:proofErr w:type="spellStart"/>
      <w:r w:rsidRPr="00756854">
        <w:rPr>
          <w:rFonts w:ascii="Courier New" w:hAnsi="Courier New" w:cs="Courier New"/>
          <w:b/>
          <w:bCs/>
        </w:rPr>
        <w:t>atomiccontent</w:t>
      </w:r>
      <w:proofErr w:type="spellEnd"/>
      <w:r w:rsidRPr="00756854">
        <w:t xml:space="preserve"> (</w:t>
      </w:r>
      <w:r w:rsidRPr="00DF688A">
        <w:rPr>
          <w:b/>
          <w:bCs/>
        </w:rPr>
        <w:t>use lower case only</w:t>
      </w:r>
      <w:r w:rsidRPr="00756854">
        <w:t>)</w:t>
      </w:r>
    </w:p>
    <w:p w:rsidR="00AB5913" w:rsidRPr="00DF688A" w:rsidRDefault="00AB5913" w:rsidP="00AB5913">
      <w:pPr>
        <w:pStyle w:val="ListBullet2"/>
      </w:pPr>
      <w:r w:rsidRPr="00756854">
        <w:rPr>
          <w:i/>
          <w:iCs/>
        </w:rPr>
        <w:t>Account name</w:t>
      </w:r>
      <w:r w:rsidRPr="00756854">
        <w:t xml:space="preserve">: </w:t>
      </w:r>
      <w:r w:rsidRPr="00DF688A">
        <w:rPr>
          <w:rFonts w:ascii="Courier New" w:hAnsi="Courier New" w:cs="Courier New"/>
        </w:rPr>
        <w:t>&lt;</w:t>
      </w:r>
      <w:r w:rsidRPr="00DF688A">
        <w:rPr>
          <w:rFonts w:ascii="Courier New" w:hAnsi="Courier New" w:cs="Courier New"/>
          <w:i/>
          <w:iCs/>
        </w:rPr>
        <w:t>SCN user ID</w:t>
      </w:r>
      <w:r w:rsidRPr="00DF688A">
        <w:rPr>
          <w:rFonts w:ascii="Courier New" w:hAnsi="Courier New" w:cs="Courier New"/>
        </w:rPr>
        <w:t>&gt;trial</w:t>
      </w:r>
      <w:r w:rsidRPr="00DF688A">
        <w:t xml:space="preserve">; for example, </w:t>
      </w:r>
      <w:r w:rsidRPr="00DF688A">
        <w:rPr>
          <w:rFonts w:ascii="Courier New" w:hAnsi="Courier New" w:cs="Courier New"/>
        </w:rPr>
        <w:t>i099999trial</w:t>
      </w:r>
    </w:p>
    <w:p w:rsidR="00AB5913" w:rsidRPr="00DF688A" w:rsidRDefault="00AB5913" w:rsidP="00AB5913">
      <w:pPr>
        <w:pStyle w:val="ListBullet2"/>
      </w:pPr>
      <w:r w:rsidRPr="00756854">
        <w:rPr>
          <w:i/>
          <w:iCs/>
        </w:rPr>
        <w:t>User name</w:t>
      </w:r>
      <w:r w:rsidRPr="00756854">
        <w:t xml:space="preserve"> and </w:t>
      </w:r>
      <w:r w:rsidRPr="00756854">
        <w:rPr>
          <w:i/>
          <w:iCs/>
        </w:rPr>
        <w:t>Password</w:t>
      </w:r>
      <w:r w:rsidRPr="00756854">
        <w:t xml:space="preserve">: Your assigned SCN username and password; for example, </w:t>
      </w:r>
      <w:r w:rsidRPr="00DF688A">
        <w:rPr>
          <w:rFonts w:ascii="Courier New" w:hAnsi="Courier New" w:cs="Courier New"/>
        </w:rPr>
        <w:t xml:space="preserve">i099999 </w:t>
      </w:r>
      <w:r w:rsidRPr="00DF688A">
        <w:rPr>
          <w:rFonts w:asciiTheme="minorBidi" w:hAnsiTheme="minorBidi" w:cstheme="minorBidi"/>
        </w:rPr>
        <w:t>and</w:t>
      </w:r>
      <w:r w:rsidRPr="00DF688A">
        <w:rPr>
          <w:rFonts w:ascii="Courier New" w:hAnsi="Courier New" w:cs="Courier New"/>
        </w:rPr>
        <w:t xml:space="preserve"> Abcd1234</w:t>
      </w:r>
    </w:p>
    <w:p w:rsidR="00171B24" w:rsidRPr="00756854" w:rsidRDefault="00AB5913" w:rsidP="00082236">
      <w:pPr>
        <w:pStyle w:val="ListNumber"/>
        <w:rPr>
          <w:lang w:val="en-US" w:bidi="he-IL"/>
        </w:rPr>
      </w:pPr>
      <w:r w:rsidRPr="00756854">
        <w:rPr>
          <w:lang w:val="en-US" w:bidi="he-IL"/>
        </w:rPr>
        <w:t xml:space="preserve">Click </w:t>
      </w:r>
      <w:r w:rsidRPr="00756854">
        <w:rPr>
          <w:i/>
          <w:iCs/>
          <w:lang w:val="en-US" w:bidi="he-IL"/>
        </w:rPr>
        <w:t>Next</w:t>
      </w:r>
      <w:r w:rsidRPr="00756854">
        <w:rPr>
          <w:lang w:val="en-US" w:bidi="he-IL"/>
        </w:rPr>
        <w:t>.</w:t>
      </w:r>
    </w:p>
    <w:p w:rsidR="00AB5913" w:rsidRPr="00756854" w:rsidRDefault="00AB5913" w:rsidP="00AB5913">
      <w:pPr>
        <w:pStyle w:val="ListContinue"/>
        <w:rPr>
          <w:lang w:bidi="he-IL"/>
        </w:rPr>
      </w:pPr>
      <w:r w:rsidRPr="00756854">
        <w:rPr>
          <w:noProof/>
          <w:lang w:eastAsia="en-US" w:bidi="he-IL"/>
        </w:rPr>
        <w:drawing>
          <wp:inline distT="0" distB="0" distL="0" distR="0" wp14:anchorId="265540A7" wp14:editId="2F9E1FD5">
            <wp:extent cx="2539883" cy="2842260"/>
            <wp:effectExtent l="0" t="0" r="0" b="0"/>
            <wp:docPr id="2" name="Picture 2" descr="cid:image003.png@01CE5B81.D4D2D9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3.png@01CE5B81.D4D2D9E0"/>
                    <pic:cNvPicPr>
                      <a:picLocks noChangeAspect="1" noChangeArrowheads="1"/>
                    </pic:cNvPicPr>
                  </pic:nvPicPr>
                  <pic:blipFill>
                    <a:blip r:embed="rId44" r:link="rId45" cstate="print">
                      <a:extLst>
                        <a:ext uri="{28A0092B-C50C-407E-A947-70E740481C1C}">
                          <a14:useLocalDpi xmlns:a14="http://schemas.microsoft.com/office/drawing/2010/main" val="0"/>
                        </a:ext>
                      </a:extLst>
                    </a:blip>
                    <a:srcRect/>
                    <a:stretch>
                      <a:fillRect/>
                    </a:stretch>
                  </pic:blipFill>
                  <pic:spPr bwMode="auto">
                    <a:xfrm>
                      <a:off x="0" y="0"/>
                      <a:ext cx="2547512" cy="2850797"/>
                    </a:xfrm>
                    <a:prstGeom prst="rect">
                      <a:avLst/>
                    </a:prstGeom>
                    <a:noFill/>
                    <a:ln>
                      <a:noFill/>
                    </a:ln>
                  </pic:spPr>
                </pic:pic>
              </a:graphicData>
            </a:graphic>
          </wp:inline>
        </w:drawing>
      </w:r>
    </w:p>
    <w:p w:rsidR="00AB5913" w:rsidRPr="00756854" w:rsidRDefault="00AB5913">
      <w:pPr>
        <w:tabs>
          <w:tab w:val="clear" w:pos="720"/>
          <w:tab w:val="clear" w:pos="1152"/>
        </w:tabs>
        <w:spacing w:before="0"/>
        <w:rPr>
          <w:rFonts w:cs="Arial"/>
          <w:lang w:eastAsia="ja-JP" w:bidi="he-IL"/>
        </w:rPr>
      </w:pPr>
      <w:r w:rsidRPr="00756854">
        <w:rPr>
          <w:lang w:bidi="he-IL"/>
        </w:rPr>
        <w:br w:type="page"/>
      </w:r>
    </w:p>
    <w:p w:rsidR="00AB5913" w:rsidRPr="00756854" w:rsidRDefault="00AB5913" w:rsidP="00082236">
      <w:pPr>
        <w:pStyle w:val="ListNumber"/>
        <w:rPr>
          <w:lang w:val="en-US" w:bidi="he-IL"/>
        </w:rPr>
      </w:pPr>
      <w:r w:rsidRPr="00756854">
        <w:rPr>
          <w:lang w:val="en-US"/>
        </w:rPr>
        <w:lastRenderedPageBreak/>
        <w:t xml:space="preserve">Move </w:t>
      </w:r>
      <w:proofErr w:type="spellStart"/>
      <w:r w:rsidRPr="00756854">
        <w:rPr>
          <w:rFonts w:ascii="Courier New" w:hAnsi="Courier New" w:cs="Courier New"/>
          <w:lang w:val="en-US" w:bidi="he-IL"/>
        </w:rPr>
        <w:t>AtomicContent</w:t>
      </w:r>
      <w:proofErr w:type="spellEnd"/>
      <w:r w:rsidRPr="00756854">
        <w:rPr>
          <w:lang w:val="en-US"/>
        </w:rPr>
        <w:t xml:space="preserve"> to the </w:t>
      </w:r>
      <w:r w:rsidRPr="00756854">
        <w:rPr>
          <w:i/>
          <w:iCs/>
          <w:lang w:val="en-US"/>
        </w:rPr>
        <w:t>Configured</w:t>
      </w:r>
      <w:r w:rsidRPr="00756854">
        <w:rPr>
          <w:lang w:val="en-US"/>
        </w:rPr>
        <w:t xml:space="preserve"> list if it is not there.</w:t>
      </w:r>
    </w:p>
    <w:p w:rsidR="00DF688A" w:rsidRDefault="00AB5913" w:rsidP="00082236">
      <w:pPr>
        <w:pStyle w:val="ListNumber"/>
        <w:rPr>
          <w:lang w:val="en-US" w:bidi="he-IL"/>
        </w:rPr>
      </w:pPr>
      <w:r w:rsidRPr="00756854">
        <w:rPr>
          <w:lang w:val="en-US"/>
        </w:rPr>
        <w:t xml:space="preserve">Click </w:t>
      </w:r>
      <w:r w:rsidRPr="00756854">
        <w:rPr>
          <w:i/>
          <w:iCs/>
          <w:lang w:val="en-US"/>
        </w:rPr>
        <w:t>Finish</w:t>
      </w:r>
      <w:r w:rsidRPr="00756854">
        <w:rPr>
          <w:lang w:val="en-US"/>
        </w:rPr>
        <w:t>.</w:t>
      </w:r>
      <w:r w:rsidRPr="00756854">
        <w:rPr>
          <w:lang w:val="en-US"/>
        </w:rPr>
        <w:br/>
        <w:t xml:space="preserve">If you receive a notification, click </w:t>
      </w:r>
      <w:proofErr w:type="gramStart"/>
      <w:r w:rsidRPr="00756854">
        <w:rPr>
          <w:i/>
          <w:iCs/>
          <w:lang w:val="en-US"/>
        </w:rPr>
        <w:t>No</w:t>
      </w:r>
      <w:proofErr w:type="gramEnd"/>
      <w:r w:rsidR="00DF688A">
        <w:rPr>
          <w:lang w:val="en-US"/>
        </w:rPr>
        <w:t>.</w:t>
      </w:r>
    </w:p>
    <w:p w:rsidR="00DF688A" w:rsidRDefault="00AB5913" w:rsidP="00082236">
      <w:pPr>
        <w:pStyle w:val="ListNumber"/>
        <w:rPr>
          <w:lang w:val="en-US" w:bidi="he-IL"/>
        </w:rPr>
      </w:pPr>
      <w:r w:rsidRPr="00756854">
        <w:rPr>
          <w:lang w:val="en-US"/>
        </w:rPr>
        <w:t xml:space="preserve">In the lower right corner of the Eclipse window, a progress bar of the application deployment is displayed. Deployment may take a few minutes. </w:t>
      </w:r>
    </w:p>
    <w:p w:rsidR="00AB5913" w:rsidRPr="00DF688A" w:rsidRDefault="00AB5913" w:rsidP="00082236">
      <w:pPr>
        <w:pStyle w:val="ListNumber"/>
        <w:rPr>
          <w:b/>
          <w:bCs/>
          <w:lang w:val="en-US" w:bidi="he-IL"/>
        </w:rPr>
      </w:pPr>
      <w:r w:rsidRPr="00DF688A">
        <w:rPr>
          <w:b/>
          <w:bCs/>
          <w:lang w:val="en-US"/>
        </w:rPr>
        <w:t xml:space="preserve">When deployment is complete, you may receive an </w:t>
      </w:r>
      <w:r w:rsidRPr="00DF688A">
        <w:rPr>
          <w:rStyle w:val="ScreenOutput"/>
          <w:b/>
          <w:bCs/>
        </w:rPr>
        <w:t>HTTP Status 404</w:t>
      </w:r>
      <w:r w:rsidRPr="00DF688A">
        <w:rPr>
          <w:b/>
          <w:bCs/>
          <w:i/>
          <w:iCs/>
          <w:lang w:val="en-US"/>
        </w:rPr>
        <w:t xml:space="preserve"> </w:t>
      </w:r>
      <w:r w:rsidR="00DF688A">
        <w:rPr>
          <w:b/>
          <w:bCs/>
          <w:lang w:val="en-US"/>
        </w:rPr>
        <w:t>error message,</w:t>
      </w:r>
      <w:r w:rsidRPr="00DF688A">
        <w:rPr>
          <w:b/>
          <w:bCs/>
          <w:lang w:val="en-US"/>
        </w:rPr>
        <w:t xml:space="preserve"> </w:t>
      </w:r>
      <w:r w:rsidR="00DF688A" w:rsidRPr="00DF688A">
        <w:rPr>
          <w:b/>
          <w:bCs/>
          <w:lang w:val="en-US"/>
        </w:rPr>
        <w:t>you</w:t>
      </w:r>
      <w:r w:rsidRPr="00DF688A">
        <w:rPr>
          <w:b/>
          <w:bCs/>
          <w:lang w:val="en-US"/>
        </w:rPr>
        <w:t xml:space="preserve"> can ignore this message.</w:t>
      </w:r>
    </w:p>
    <w:p w:rsidR="00E76CE5" w:rsidRDefault="00E76CE5" w:rsidP="00AB5913">
      <w:pPr>
        <w:pStyle w:val="Heading2a"/>
        <w:rPr>
          <w:lang w:val="en-US" w:bidi="he-IL"/>
        </w:rPr>
      </w:pPr>
      <w:bookmarkStart w:id="56" w:name="_Toc381885323"/>
    </w:p>
    <w:p w:rsidR="00AB5913" w:rsidRPr="00756854" w:rsidRDefault="00AB5913" w:rsidP="00AB5913">
      <w:pPr>
        <w:pStyle w:val="Heading2a"/>
        <w:rPr>
          <w:lang w:val="en-US" w:bidi="he-IL"/>
        </w:rPr>
      </w:pPr>
      <w:r w:rsidRPr="00756854">
        <w:rPr>
          <w:lang w:val="en-US" w:bidi="he-IL"/>
        </w:rPr>
        <w:t>Test the URLs to the widget files</w:t>
      </w:r>
      <w:bookmarkEnd w:id="56"/>
    </w:p>
    <w:p w:rsidR="00AB5913" w:rsidRPr="00756854" w:rsidRDefault="00AB5913" w:rsidP="00082236">
      <w:pPr>
        <w:pStyle w:val="ListNumber"/>
        <w:rPr>
          <w:lang w:val="en-US" w:bidi="he-IL"/>
        </w:rPr>
      </w:pPr>
      <w:r w:rsidRPr="00756854">
        <w:rPr>
          <w:lang w:val="en-US"/>
        </w:rPr>
        <w:t xml:space="preserve">In the browser window, enter the URL for the </w:t>
      </w:r>
      <w:r w:rsidRPr="00756854">
        <w:rPr>
          <w:i/>
          <w:iCs/>
          <w:lang w:val="en-US"/>
        </w:rPr>
        <w:t>Venu</w:t>
      </w:r>
      <w:r w:rsidR="007E6423">
        <w:rPr>
          <w:i/>
          <w:iCs/>
          <w:lang w:val="en-US"/>
        </w:rPr>
        <w:t>e</w:t>
      </w:r>
      <w:r w:rsidR="00B86A6D" w:rsidRPr="00756854">
        <w:rPr>
          <w:i/>
          <w:iCs/>
          <w:lang w:val="en-US"/>
        </w:rPr>
        <w:t xml:space="preserve"> </w:t>
      </w:r>
      <w:r w:rsidRPr="00756854">
        <w:rPr>
          <w:i/>
          <w:iCs/>
          <w:lang w:val="en-US"/>
        </w:rPr>
        <w:t>List</w:t>
      </w:r>
      <w:r w:rsidRPr="00756854">
        <w:rPr>
          <w:lang w:val="en-US"/>
        </w:rPr>
        <w:t xml:space="preserve"> widget:</w:t>
      </w:r>
      <w:r w:rsidRPr="00756854">
        <w:rPr>
          <w:lang w:val="en-US"/>
        </w:rPr>
        <w:br/>
      </w:r>
      <w:hyperlink w:history="1">
        <w:r w:rsidRPr="00756854">
          <w:rPr>
            <w:rStyle w:val="Hyperlink"/>
            <w:rFonts w:ascii="Courier New" w:hAnsi="Courier New" w:cs="Courier New"/>
            <w:lang w:val="en-US" w:bidi="he-IL"/>
          </w:rPr>
          <w:t>https://atomiccontent&lt;</w:t>
        </w:r>
        <w:r w:rsidRPr="00756854">
          <w:rPr>
            <w:rStyle w:val="Hyperlink"/>
            <w:rFonts w:ascii="Courier New" w:hAnsi="Courier New" w:cs="Courier New"/>
            <w:i/>
            <w:iCs/>
            <w:lang w:val="en-US" w:bidi="he-IL"/>
          </w:rPr>
          <w:t>account</w:t>
        </w:r>
        <w:r w:rsidRPr="00756854">
          <w:rPr>
            <w:rStyle w:val="Hyperlink"/>
            <w:rFonts w:ascii="Courier New" w:hAnsi="Courier New" w:cs="Courier New"/>
            <w:lang w:val="en-US" w:bidi="he-IL"/>
          </w:rPr>
          <w:t>&gt;.hanatrial.ondemand.com/AtomicContent/widgets/venues/pub.spec.xml</w:t>
        </w:r>
      </w:hyperlink>
      <w:r w:rsidRPr="00756854">
        <w:rPr>
          <w:lang w:val="en-US"/>
        </w:rPr>
        <w:br/>
        <w:t>(Replace &lt;</w:t>
      </w:r>
      <w:r w:rsidRPr="00756854">
        <w:rPr>
          <w:rStyle w:val="Hyperlink"/>
          <w:rFonts w:ascii="Courier New" w:hAnsi="Courier New" w:cs="Courier New"/>
          <w:i/>
          <w:iCs/>
          <w:lang w:val="en-US" w:bidi="he-IL"/>
        </w:rPr>
        <w:t>account</w:t>
      </w:r>
      <w:r w:rsidRPr="00756854">
        <w:rPr>
          <w:lang w:val="en-US"/>
        </w:rPr>
        <w:t>&gt; with your trial account name)</w:t>
      </w:r>
    </w:p>
    <w:p w:rsidR="00AB5913" w:rsidRPr="00756854" w:rsidRDefault="00AB5913" w:rsidP="00082236">
      <w:pPr>
        <w:pStyle w:val="ListNumber"/>
        <w:rPr>
          <w:lang w:val="en-US" w:bidi="he-IL"/>
        </w:rPr>
      </w:pPr>
      <w:r w:rsidRPr="00756854">
        <w:rPr>
          <w:lang w:val="en-US"/>
        </w:rPr>
        <w:t>Verify that the expected widget XML file opens.</w:t>
      </w:r>
    </w:p>
    <w:p w:rsidR="00AB5913" w:rsidRDefault="00AB5913" w:rsidP="00082236">
      <w:pPr>
        <w:pStyle w:val="ListNumber"/>
        <w:rPr>
          <w:lang w:val="en-US" w:bidi="he-IL"/>
        </w:rPr>
      </w:pPr>
      <w:r w:rsidRPr="00756854">
        <w:rPr>
          <w:lang w:val="en-US"/>
        </w:rPr>
        <w:t>If the XML is available, the project has been deployed successfully and the widgets are ready to be used.</w:t>
      </w:r>
    </w:p>
    <w:p w:rsidR="00E76CE5" w:rsidRPr="00756854" w:rsidRDefault="00E76CE5" w:rsidP="00E76CE5">
      <w:pPr>
        <w:pStyle w:val="ListNumber"/>
        <w:numPr>
          <w:ilvl w:val="0"/>
          <w:numId w:val="0"/>
        </w:numPr>
        <w:ind w:left="562"/>
        <w:rPr>
          <w:lang w:val="en-US" w:bidi="he-IL"/>
        </w:rPr>
      </w:pPr>
    </w:p>
    <w:p w:rsidR="00AB5913" w:rsidRPr="00756854" w:rsidRDefault="00AB5913" w:rsidP="005A0907">
      <w:pPr>
        <w:pStyle w:val="Heading2"/>
        <w:rPr>
          <w:lang w:val="en-US" w:bidi="he-IL"/>
        </w:rPr>
      </w:pPr>
      <w:bookmarkStart w:id="57" w:name="_Toc381885324"/>
      <w:r w:rsidRPr="00756854">
        <w:rPr>
          <w:lang w:val="en-US" w:bidi="he-IL"/>
        </w:rPr>
        <w:t xml:space="preserve">Add </w:t>
      </w:r>
      <w:r w:rsidR="005A0907" w:rsidRPr="00756854">
        <w:rPr>
          <w:lang w:val="en-US" w:bidi="he-IL"/>
        </w:rPr>
        <w:t>the w</w:t>
      </w:r>
      <w:r w:rsidRPr="00756854">
        <w:rPr>
          <w:lang w:val="en-US" w:bidi="he-IL"/>
        </w:rPr>
        <w:t xml:space="preserve">idgets to Cloud Portal with </w:t>
      </w:r>
      <w:r w:rsidR="005A0907" w:rsidRPr="00756854">
        <w:rPr>
          <w:lang w:val="en-US" w:bidi="he-IL"/>
        </w:rPr>
        <w:t>a</w:t>
      </w:r>
      <w:r w:rsidRPr="00756854">
        <w:rPr>
          <w:lang w:val="en-US" w:bidi="he-IL"/>
        </w:rPr>
        <w:t>uto-</w:t>
      </w:r>
      <w:r w:rsidR="005A0907" w:rsidRPr="00756854">
        <w:rPr>
          <w:lang w:val="en-US" w:bidi="he-IL"/>
        </w:rPr>
        <w:t>d</w:t>
      </w:r>
      <w:r w:rsidRPr="00756854">
        <w:rPr>
          <w:lang w:val="en-US" w:bidi="he-IL"/>
        </w:rPr>
        <w:t>iscovery</w:t>
      </w:r>
      <w:bookmarkEnd w:id="57"/>
    </w:p>
    <w:p w:rsidR="00AB5913" w:rsidRPr="00756854" w:rsidRDefault="00AB5913" w:rsidP="00C13CC6">
      <w:pPr>
        <w:rPr>
          <w:b/>
          <w:bCs/>
        </w:rPr>
      </w:pPr>
      <w:r w:rsidRPr="00756854">
        <w:t xml:space="preserve">After the project </w:t>
      </w:r>
      <w:r w:rsidR="00B86A6D" w:rsidRPr="00756854">
        <w:t xml:space="preserve">that </w:t>
      </w:r>
      <w:r w:rsidRPr="00756854">
        <w:t>we developed is deployed as a WAR file to the SAP HANA Cloud trial platform, the corresponding widgets are created in the Content Catalog of Cloud Portal by means of an auto-discovery</w:t>
      </w:r>
      <w:r w:rsidR="00C13CC6">
        <w:t xml:space="preserve"> m</w:t>
      </w:r>
      <w:r w:rsidRPr="00756854">
        <w:t xml:space="preserve">echanism. This is accomplished by identifying all </w:t>
      </w:r>
      <w:proofErr w:type="spellStart"/>
      <w:r w:rsidRPr="00756854">
        <w:t>OpenSocial</w:t>
      </w:r>
      <w:proofErr w:type="spellEnd"/>
      <w:r w:rsidRPr="00756854">
        <w:t xml:space="preserve"> spec.xml files that follow a specific naming convention: </w:t>
      </w:r>
      <w:r w:rsidRPr="00756854">
        <w:rPr>
          <w:b/>
        </w:rPr>
        <w:t>&lt;file name&gt;.spec.xml.</w:t>
      </w:r>
    </w:p>
    <w:p w:rsidR="00AB5913" w:rsidRPr="00756854" w:rsidRDefault="00AB5913" w:rsidP="00AB5913">
      <w:r w:rsidRPr="00756854">
        <w:t xml:space="preserve">Along with auto-discovery, it is also possible to define the widget title, enter a description of the widget, and add dedicated icon, as you can see in the </w:t>
      </w:r>
      <w:r w:rsidRPr="00756854">
        <w:rPr>
          <w:i/>
          <w:iCs/>
        </w:rPr>
        <w:t>Venue</w:t>
      </w:r>
      <w:r w:rsidR="00C24E68" w:rsidRPr="00756854">
        <w:rPr>
          <w:i/>
          <w:iCs/>
        </w:rPr>
        <w:t xml:space="preserve">s </w:t>
      </w:r>
      <w:r w:rsidRPr="00756854">
        <w:rPr>
          <w:i/>
          <w:iCs/>
        </w:rPr>
        <w:t>Map</w:t>
      </w:r>
      <w:r w:rsidRPr="00756854">
        <w:t xml:space="preserve"> spec xml file name </w:t>
      </w:r>
      <w:r w:rsidRPr="00756854">
        <w:rPr>
          <w:b/>
        </w:rPr>
        <w:t>sub.spec.xml</w:t>
      </w:r>
      <w:r w:rsidRPr="00756854">
        <w:t>:</w:t>
      </w:r>
    </w:p>
    <w:p w:rsidR="00AB5913" w:rsidRPr="00756854" w:rsidRDefault="00AB5913" w:rsidP="00AB5913">
      <w:pPr>
        <w:shd w:val="clear" w:color="auto" w:fill="DBE5F1" w:themeFill="accent1" w:themeFillTint="33"/>
        <w:autoSpaceDE w:val="0"/>
        <w:autoSpaceDN w:val="0"/>
        <w:adjustRightInd w:val="0"/>
        <w:spacing w:beforeLines="40" w:before="96" w:afterLines="40" w:after="96"/>
        <w:ind w:left="650"/>
        <w:rPr>
          <w:rFonts w:ascii="Consolas" w:hAnsi="Consolas" w:cs="Consolas"/>
          <w:sz w:val="16"/>
          <w:szCs w:val="16"/>
          <w:lang w:bidi="he-IL"/>
        </w:rPr>
      </w:pPr>
      <w:proofErr w:type="gramStart"/>
      <w:r w:rsidRPr="00756854">
        <w:rPr>
          <w:rFonts w:ascii="Consolas" w:hAnsi="Consolas" w:cs="Consolas"/>
          <w:color w:val="008080"/>
          <w:sz w:val="16"/>
          <w:szCs w:val="16"/>
          <w:lang w:bidi="he-IL"/>
        </w:rPr>
        <w:t>&lt;?</w:t>
      </w:r>
      <w:r w:rsidRPr="00756854">
        <w:rPr>
          <w:rFonts w:ascii="Consolas" w:hAnsi="Consolas" w:cs="Consolas"/>
          <w:color w:val="3F7F7F"/>
          <w:sz w:val="16"/>
          <w:szCs w:val="16"/>
          <w:lang w:bidi="he-IL"/>
        </w:rPr>
        <w:t>xml</w:t>
      </w:r>
      <w:proofErr w:type="gramEnd"/>
      <w:r w:rsidRPr="00756854">
        <w:rPr>
          <w:rFonts w:ascii="Consolas" w:hAnsi="Consolas" w:cs="Consolas"/>
          <w:sz w:val="16"/>
          <w:szCs w:val="16"/>
          <w:lang w:bidi="he-IL"/>
        </w:rPr>
        <w:t xml:space="preserve"> </w:t>
      </w:r>
      <w:r w:rsidRPr="00756854">
        <w:rPr>
          <w:rFonts w:ascii="Consolas" w:hAnsi="Consolas" w:cs="Consolas"/>
          <w:color w:val="7F007F"/>
          <w:sz w:val="16"/>
          <w:szCs w:val="16"/>
          <w:lang w:bidi="he-IL"/>
        </w:rPr>
        <w:t>version</w:t>
      </w:r>
      <w:r w:rsidRPr="00756854">
        <w:rPr>
          <w:rFonts w:ascii="Consolas" w:hAnsi="Consolas" w:cs="Consolas"/>
          <w:color w:val="000000"/>
          <w:sz w:val="16"/>
          <w:szCs w:val="16"/>
          <w:lang w:bidi="he-IL"/>
        </w:rPr>
        <w:t>=</w:t>
      </w:r>
      <w:r w:rsidRPr="00756854">
        <w:rPr>
          <w:rFonts w:ascii="Consolas" w:hAnsi="Consolas" w:cs="Consolas"/>
          <w:i/>
          <w:iCs/>
          <w:color w:val="2A00FF"/>
          <w:sz w:val="16"/>
          <w:szCs w:val="16"/>
          <w:lang w:bidi="he-IL"/>
        </w:rPr>
        <w:t>"1.0"</w:t>
      </w:r>
      <w:r w:rsidRPr="00756854">
        <w:rPr>
          <w:rFonts w:ascii="Consolas" w:hAnsi="Consolas" w:cs="Consolas"/>
          <w:sz w:val="16"/>
          <w:szCs w:val="16"/>
          <w:lang w:bidi="he-IL"/>
        </w:rPr>
        <w:t xml:space="preserve"> </w:t>
      </w:r>
      <w:r w:rsidRPr="00756854">
        <w:rPr>
          <w:rFonts w:ascii="Consolas" w:hAnsi="Consolas" w:cs="Consolas"/>
          <w:color w:val="7F007F"/>
          <w:sz w:val="16"/>
          <w:szCs w:val="16"/>
          <w:lang w:bidi="he-IL"/>
        </w:rPr>
        <w:t>encoding</w:t>
      </w:r>
      <w:r w:rsidRPr="00756854">
        <w:rPr>
          <w:rFonts w:ascii="Consolas" w:hAnsi="Consolas" w:cs="Consolas"/>
          <w:color w:val="000000"/>
          <w:sz w:val="16"/>
          <w:szCs w:val="16"/>
          <w:lang w:bidi="he-IL"/>
        </w:rPr>
        <w:t>=</w:t>
      </w:r>
      <w:r w:rsidRPr="00756854">
        <w:rPr>
          <w:rFonts w:ascii="Consolas" w:hAnsi="Consolas" w:cs="Consolas"/>
          <w:i/>
          <w:iCs/>
          <w:color w:val="2A00FF"/>
          <w:sz w:val="16"/>
          <w:szCs w:val="16"/>
          <w:lang w:bidi="he-IL"/>
        </w:rPr>
        <w:t>"UTF-8"</w:t>
      </w:r>
      <w:r w:rsidRPr="00756854">
        <w:rPr>
          <w:rFonts w:ascii="Consolas" w:hAnsi="Consolas" w:cs="Consolas"/>
          <w:color w:val="008080"/>
          <w:sz w:val="16"/>
          <w:szCs w:val="16"/>
          <w:lang w:bidi="he-IL"/>
        </w:rPr>
        <w:t>?&gt;</w:t>
      </w:r>
    </w:p>
    <w:p w:rsidR="00AB5913" w:rsidRPr="00756854" w:rsidRDefault="00AB5913" w:rsidP="00AB5913">
      <w:pPr>
        <w:shd w:val="clear" w:color="auto" w:fill="DBE5F1" w:themeFill="accent1" w:themeFillTint="33"/>
        <w:autoSpaceDE w:val="0"/>
        <w:autoSpaceDN w:val="0"/>
        <w:adjustRightInd w:val="0"/>
        <w:spacing w:beforeLines="40" w:before="96" w:afterLines="40" w:after="96"/>
        <w:ind w:left="650"/>
        <w:rPr>
          <w:rFonts w:ascii="Consolas" w:hAnsi="Consolas" w:cs="Consolas"/>
          <w:sz w:val="16"/>
          <w:szCs w:val="16"/>
          <w:lang w:bidi="he-IL"/>
        </w:rPr>
      </w:pPr>
      <w:r w:rsidRPr="00756854">
        <w:rPr>
          <w:rFonts w:ascii="Consolas" w:hAnsi="Consolas" w:cs="Consolas"/>
          <w:color w:val="008080"/>
          <w:sz w:val="16"/>
          <w:szCs w:val="16"/>
          <w:lang w:bidi="he-IL"/>
        </w:rPr>
        <w:t>&lt;</w:t>
      </w:r>
      <w:r w:rsidRPr="00756854">
        <w:rPr>
          <w:rFonts w:ascii="Consolas" w:hAnsi="Consolas" w:cs="Consolas"/>
          <w:color w:val="3F7F7F"/>
          <w:sz w:val="16"/>
          <w:szCs w:val="16"/>
          <w:lang w:bidi="he-IL"/>
        </w:rPr>
        <w:t>Module</w:t>
      </w:r>
      <w:r w:rsidRPr="00756854">
        <w:rPr>
          <w:rFonts w:ascii="Consolas" w:hAnsi="Consolas" w:cs="Consolas"/>
          <w:color w:val="008080"/>
          <w:sz w:val="16"/>
          <w:szCs w:val="16"/>
          <w:lang w:bidi="he-IL"/>
        </w:rPr>
        <w:t>&gt;</w:t>
      </w:r>
    </w:p>
    <w:p w:rsidR="00AB5913" w:rsidRPr="00756854" w:rsidRDefault="00AB5913" w:rsidP="00AB5913">
      <w:pPr>
        <w:shd w:val="clear" w:color="auto" w:fill="DBE5F1" w:themeFill="accent1" w:themeFillTint="33"/>
        <w:autoSpaceDE w:val="0"/>
        <w:autoSpaceDN w:val="0"/>
        <w:adjustRightInd w:val="0"/>
        <w:spacing w:beforeLines="40" w:before="96" w:afterLines="40" w:after="96"/>
        <w:ind w:left="650"/>
        <w:rPr>
          <w:rFonts w:ascii="Consolas" w:hAnsi="Consolas" w:cs="Consolas"/>
          <w:sz w:val="16"/>
          <w:szCs w:val="16"/>
          <w:lang w:bidi="he-IL"/>
        </w:rPr>
      </w:pPr>
      <w:r w:rsidRPr="00756854">
        <w:rPr>
          <w:rFonts w:ascii="Consolas" w:hAnsi="Consolas" w:cs="Consolas"/>
          <w:color w:val="000000"/>
          <w:sz w:val="16"/>
          <w:szCs w:val="16"/>
          <w:lang w:bidi="he-IL"/>
        </w:rPr>
        <w:t xml:space="preserve">    </w:t>
      </w:r>
      <w:r w:rsidRPr="00756854">
        <w:rPr>
          <w:rFonts w:ascii="Consolas" w:hAnsi="Consolas" w:cs="Consolas"/>
          <w:color w:val="008080"/>
          <w:sz w:val="16"/>
          <w:szCs w:val="16"/>
          <w:lang w:bidi="he-IL"/>
        </w:rPr>
        <w:t>&lt;</w:t>
      </w:r>
      <w:proofErr w:type="spellStart"/>
      <w:r w:rsidRPr="00756854">
        <w:rPr>
          <w:rFonts w:ascii="Consolas" w:hAnsi="Consolas" w:cs="Consolas"/>
          <w:color w:val="3F7F7F"/>
          <w:sz w:val="16"/>
          <w:szCs w:val="16"/>
          <w:lang w:bidi="he-IL"/>
        </w:rPr>
        <w:t>ModulePrefs</w:t>
      </w:r>
      <w:proofErr w:type="spellEnd"/>
      <w:r w:rsidRPr="00756854">
        <w:rPr>
          <w:rFonts w:ascii="Consolas" w:hAnsi="Consolas" w:cs="Consolas"/>
          <w:sz w:val="16"/>
          <w:szCs w:val="16"/>
          <w:lang w:bidi="he-IL"/>
        </w:rPr>
        <w:t xml:space="preserve"> </w:t>
      </w:r>
      <w:r w:rsidRPr="00756854">
        <w:rPr>
          <w:rFonts w:ascii="Consolas" w:hAnsi="Consolas" w:cs="Consolas"/>
          <w:color w:val="7F007F"/>
          <w:sz w:val="16"/>
          <w:szCs w:val="16"/>
          <w:lang w:bidi="he-IL"/>
        </w:rPr>
        <w:t>title</w:t>
      </w:r>
      <w:r w:rsidRPr="00756854">
        <w:rPr>
          <w:rFonts w:ascii="Consolas" w:hAnsi="Consolas" w:cs="Consolas"/>
          <w:color w:val="000000"/>
          <w:sz w:val="16"/>
          <w:szCs w:val="16"/>
          <w:lang w:bidi="he-IL"/>
        </w:rPr>
        <w:t>=</w:t>
      </w:r>
      <w:r w:rsidRPr="00756854">
        <w:rPr>
          <w:rFonts w:ascii="Consolas" w:hAnsi="Consolas" w:cs="Consolas"/>
          <w:i/>
          <w:iCs/>
          <w:color w:val="2A00FF"/>
          <w:sz w:val="16"/>
          <w:szCs w:val="16"/>
          <w:lang w:bidi="he-IL"/>
        </w:rPr>
        <w:t>"</w:t>
      </w:r>
      <w:r w:rsidRPr="00756854">
        <w:t xml:space="preserve"> </w:t>
      </w:r>
      <w:r w:rsidRPr="00756854">
        <w:rPr>
          <w:rFonts w:ascii="Consolas" w:hAnsi="Consolas" w:cs="Consolas"/>
          <w:i/>
          <w:iCs/>
          <w:color w:val="2A00FF"/>
          <w:sz w:val="16"/>
          <w:szCs w:val="16"/>
          <w:lang w:bidi="he-IL"/>
        </w:rPr>
        <w:t xml:space="preserve">Venues Map" </w:t>
      </w:r>
      <w:r w:rsidRPr="00756854">
        <w:rPr>
          <w:rFonts w:ascii="Consolas" w:hAnsi="Consolas" w:cs="Consolas"/>
          <w:color w:val="7F007F"/>
          <w:sz w:val="16"/>
          <w:szCs w:val="16"/>
          <w:lang w:bidi="he-IL"/>
        </w:rPr>
        <w:t>description</w:t>
      </w:r>
      <w:r w:rsidRPr="00756854">
        <w:rPr>
          <w:rFonts w:ascii="Consolas" w:hAnsi="Consolas" w:cs="Consolas"/>
          <w:i/>
          <w:iCs/>
          <w:color w:val="2A00FF"/>
          <w:sz w:val="16"/>
          <w:szCs w:val="16"/>
          <w:lang w:bidi="he-IL"/>
        </w:rPr>
        <w:t xml:space="preserve">="Google Maps Subscriber" </w:t>
      </w:r>
      <w:r w:rsidRPr="00756854">
        <w:rPr>
          <w:rFonts w:ascii="Consolas" w:hAnsi="Consolas" w:cs="Consolas"/>
          <w:color w:val="7F007F"/>
          <w:sz w:val="16"/>
          <w:szCs w:val="16"/>
          <w:lang w:bidi="he-IL"/>
        </w:rPr>
        <w:t>thumbnail</w:t>
      </w:r>
      <w:r w:rsidRPr="00756854">
        <w:rPr>
          <w:rFonts w:ascii="Consolas" w:hAnsi="Consolas" w:cs="Consolas"/>
          <w:i/>
          <w:iCs/>
          <w:color w:val="2A00FF"/>
          <w:sz w:val="16"/>
          <w:szCs w:val="16"/>
          <w:lang w:bidi="he-IL"/>
        </w:rPr>
        <w:t>="https://lh4.googleusercontent.com/-2UJ8CLscXyI/AAAAAAAAAAI/AAAAAAAAAAA/Ss1x5u-BI_8/s48-c-k/photo.jpg"</w:t>
      </w:r>
      <w:r w:rsidRPr="00756854">
        <w:rPr>
          <w:rFonts w:ascii="Consolas" w:hAnsi="Consolas" w:cs="Consolas"/>
          <w:color w:val="008080"/>
          <w:sz w:val="16"/>
          <w:szCs w:val="16"/>
          <w:lang w:bidi="he-IL"/>
        </w:rPr>
        <w:t>&gt;</w:t>
      </w:r>
      <w:r w:rsidRPr="00756854">
        <w:rPr>
          <w:rFonts w:ascii="Consolas" w:hAnsi="Consolas" w:cs="Consolas"/>
          <w:color w:val="000000"/>
          <w:sz w:val="16"/>
          <w:szCs w:val="16"/>
          <w:lang w:bidi="he-IL"/>
        </w:rPr>
        <w:tab/>
      </w:r>
    </w:p>
    <w:p w:rsidR="00AB5913" w:rsidRPr="00756854" w:rsidRDefault="00AB5913" w:rsidP="00AB5913">
      <w:pPr>
        <w:shd w:val="clear" w:color="auto" w:fill="DBE5F1" w:themeFill="accent1" w:themeFillTint="33"/>
        <w:autoSpaceDE w:val="0"/>
        <w:autoSpaceDN w:val="0"/>
        <w:adjustRightInd w:val="0"/>
        <w:spacing w:beforeLines="40" w:before="96" w:afterLines="40" w:after="96"/>
        <w:ind w:left="650"/>
        <w:rPr>
          <w:rFonts w:ascii="Consolas" w:hAnsi="Consolas" w:cs="Consolas"/>
          <w:sz w:val="16"/>
          <w:szCs w:val="16"/>
          <w:lang w:bidi="he-IL"/>
        </w:rPr>
      </w:pPr>
      <w:r w:rsidRPr="00756854">
        <w:rPr>
          <w:rFonts w:ascii="Consolas" w:hAnsi="Consolas" w:cs="Consolas"/>
          <w:color w:val="000000"/>
          <w:sz w:val="16"/>
          <w:szCs w:val="16"/>
          <w:lang w:bidi="he-IL"/>
        </w:rPr>
        <w:tab/>
        <w:t xml:space="preserve">    </w:t>
      </w:r>
      <w:r w:rsidRPr="00756854">
        <w:rPr>
          <w:rFonts w:ascii="Consolas" w:hAnsi="Consolas" w:cs="Consolas"/>
          <w:color w:val="008080"/>
          <w:sz w:val="16"/>
          <w:szCs w:val="16"/>
          <w:lang w:bidi="he-IL"/>
        </w:rPr>
        <w:t>&lt;</w:t>
      </w:r>
      <w:r w:rsidRPr="00756854">
        <w:rPr>
          <w:rFonts w:ascii="Consolas" w:hAnsi="Consolas" w:cs="Consolas"/>
          <w:color w:val="3F7F7F"/>
          <w:sz w:val="16"/>
          <w:szCs w:val="16"/>
          <w:lang w:bidi="he-IL"/>
        </w:rPr>
        <w:t>Require</w:t>
      </w:r>
      <w:r w:rsidRPr="00756854">
        <w:rPr>
          <w:rFonts w:ascii="Consolas" w:hAnsi="Consolas" w:cs="Consolas"/>
          <w:sz w:val="16"/>
          <w:szCs w:val="16"/>
          <w:lang w:bidi="he-IL"/>
        </w:rPr>
        <w:t xml:space="preserve"> </w:t>
      </w:r>
      <w:r w:rsidRPr="00756854">
        <w:rPr>
          <w:rFonts w:ascii="Consolas" w:hAnsi="Consolas" w:cs="Consolas"/>
          <w:color w:val="7F007F"/>
          <w:sz w:val="16"/>
          <w:szCs w:val="16"/>
          <w:lang w:bidi="he-IL"/>
        </w:rPr>
        <w:t>feature</w:t>
      </w:r>
      <w:r w:rsidRPr="00756854">
        <w:rPr>
          <w:rFonts w:ascii="Consolas" w:hAnsi="Consolas" w:cs="Consolas"/>
          <w:color w:val="000000"/>
          <w:sz w:val="16"/>
          <w:szCs w:val="16"/>
          <w:lang w:bidi="he-IL"/>
        </w:rPr>
        <w:t>=</w:t>
      </w:r>
      <w:r w:rsidRPr="00756854">
        <w:rPr>
          <w:rFonts w:ascii="Consolas" w:hAnsi="Consolas" w:cs="Consolas"/>
          <w:i/>
          <w:iCs/>
          <w:color w:val="2A00FF"/>
          <w:sz w:val="16"/>
          <w:szCs w:val="16"/>
          <w:lang w:bidi="he-IL"/>
        </w:rPr>
        <w:t>"sap-context"</w:t>
      </w:r>
      <w:r w:rsidRPr="00756854">
        <w:rPr>
          <w:rFonts w:ascii="Consolas" w:hAnsi="Consolas" w:cs="Consolas"/>
          <w:color w:val="008080"/>
          <w:sz w:val="16"/>
          <w:szCs w:val="16"/>
          <w:lang w:bidi="he-IL"/>
        </w:rPr>
        <w:t>/&gt;</w:t>
      </w:r>
    </w:p>
    <w:p w:rsidR="00AB5913" w:rsidRPr="00756854" w:rsidRDefault="00AB5913" w:rsidP="00AB5913">
      <w:pPr>
        <w:shd w:val="clear" w:color="auto" w:fill="DBE5F1" w:themeFill="accent1" w:themeFillTint="33"/>
        <w:autoSpaceDE w:val="0"/>
        <w:autoSpaceDN w:val="0"/>
        <w:adjustRightInd w:val="0"/>
        <w:spacing w:beforeLines="40" w:before="96" w:afterLines="40" w:after="96"/>
        <w:ind w:left="650"/>
        <w:rPr>
          <w:rFonts w:ascii="Consolas" w:hAnsi="Consolas" w:cs="Consolas"/>
          <w:sz w:val="16"/>
          <w:szCs w:val="16"/>
          <w:lang w:bidi="he-IL"/>
        </w:rPr>
      </w:pPr>
      <w:r w:rsidRPr="00756854">
        <w:rPr>
          <w:rFonts w:ascii="Consolas" w:hAnsi="Consolas" w:cs="Consolas"/>
          <w:color w:val="000000"/>
          <w:sz w:val="16"/>
          <w:szCs w:val="16"/>
          <w:lang w:bidi="he-IL"/>
        </w:rPr>
        <w:t xml:space="preserve">    </w:t>
      </w:r>
      <w:r w:rsidRPr="00756854">
        <w:rPr>
          <w:rFonts w:ascii="Consolas" w:hAnsi="Consolas" w:cs="Consolas"/>
          <w:color w:val="008080"/>
          <w:sz w:val="16"/>
          <w:szCs w:val="16"/>
          <w:lang w:bidi="he-IL"/>
        </w:rPr>
        <w:t>&lt;/</w:t>
      </w:r>
      <w:proofErr w:type="spellStart"/>
      <w:r w:rsidRPr="00756854">
        <w:rPr>
          <w:rFonts w:ascii="Consolas" w:hAnsi="Consolas" w:cs="Consolas"/>
          <w:color w:val="3F7F7F"/>
          <w:sz w:val="16"/>
          <w:szCs w:val="16"/>
          <w:lang w:bidi="he-IL"/>
        </w:rPr>
        <w:t>ModulePrefs</w:t>
      </w:r>
      <w:proofErr w:type="spellEnd"/>
      <w:r w:rsidRPr="00756854">
        <w:rPr>
          <w:rFonts w:ascii="Consolas" w:hAnsi="Consolas" w:cs="Consolas"/>
          <w:color w:val="008080"/>
          <w:sz w:val="16"/>
          <w:szCs w:val="16"/>
          <w:lang w:bidi="he-IL"/>
        </w:rPr>
        <w:t>&gt;</w:t>
      </w:r>
    </w:p>
    <w:p w:rsidR="00AB5913" w:rsidRPr="00756854" w:rsidRDefault="00AB5913" w:rsidP="00AB5913">
      <w:pPr>
        <w:shd w:val="clear" w:color="auto" w:fill="DBE5F1" w:themeFill="accent1" w:themeFillTint="33"/>
        <w:autoSpaceDE w:val="0"/>
        <w:autoSpaceDN w:val="0"/>
        <w:adjustRightInd w:val="0"/>
        <w:spacing w:beforeLines="40" w:before="96" w:afterLines="40" w:after="96"/>
        <w:ind w:left="650"/>
        <w:rPr>
          <w:rFonts w:ascii="Consolas" w:hAnsi="Consolas" w:cs="Consolas"/>
          <w:color w:val="008080"/>
          <w:sz w:val="16"/>
          <w:szCs w:val="16"/>
          <w:lang w:bidi="he-IL"/>
        </w:rPr>
      </w:pPr>
      <w:r w:rsidRPr="00756854">
        <w:rPr>
          <w:rFonts w:ascii="Consolas" w:hAnsi="Consolas" w:cs="Consolas"/>
          <w:color w:val="000000"/>
          <w:sz w:val="16"/>
          <w:szCs w:val="16"/>
          <w:lang w:bidi="he-IL"/>
        </w:rPr>
        <w:t xml:space="preserve">    </w:t>
      </w:r>
      <w:r w:rsidRPr="00756854">
        <w:rPr>
          <w:rFonts w:ascii="Consolas" w:hAnsi="Consolas" w:cs="Consolas"/>
          <w:color w:val="008080"/>
          <w:sz w:val="16"/>
          <w:szCs w:val="16"/>
          <w:lang w:bidi="he-IL"/>
        </w:rPr>
        <w:t>&lt;</w:t>
      </w:r>
      <w:r w:rsidRPr="00756854">
        <w:rPr>
          <w:rFonts w:ascii="Consolas" w:hAnsi="Consolas" w:cs="Consolas"/>
          <w:color w:val="3F7F7F"/>
          <w:sz w:val="16"/>
          <w:szCs w:val="16"/>
          <w:lang w:bidi="he-IL"/>
        </w:rPr>
        <w:t>Content</w:t>
      </w:r>
      <w:r w:rsidRPr="00756854">
        <w:rPr>
          <w:rFonts w:ascii="Consolas" w:hAnsi="Consolas" w:cs="Consolas"/>
          <w:sz w:val="16"/>
          <w:szCs w:val="16"/>
          <w:lang w:bidi="he-IL"/>
        </w:rPr>
        <w:t xml:space="preserve"> </w:t>
      </w:r>
      <w:proofErr w:type="spellStart"/>
      <w:r w:rsidRPr="00756854">
        <w:rPr>
          <w:rFonts w:ascii="Consolas" w:hAnsi="Consolas" w:cs="Consolas"/>
          <w:color w:val="7F007F"/>
          <w:sz w:val="16"/>
          <w:szCs w:val="16"/>
          <w:lang w:bidi="he-IL"/>
        </w:rPr>
        <w:t>href</w:t>
      </w:r>
      <w:proofErr w:type="spellEnd"/>
      <w:r w:rsidRPr="00756854">
        <w:rPr>
          <w:rFonts w:ascii="Consolas" w:hAnsi="Consolas" w:cs="Consolas"/>
          <w:color w:val="000000"/>
          <w:sz w:val="16"/>
          <w:szCs w:val="16"/>
          <w:lang w:bidi="he-IL"/>
        </w:rPr>
        <w:t>=</w:t>
      </w:r>
      <w:r w:rsidRPr="00756854">
        <w:rPr>
          <w:rFonts w:ascii="Consolas" w:hAnsi="Consolas" w:cs="Consolas"/>
          <w:i/>
          <w:iCs/>
          <w:color w:val="2A00FF"/>
          <w:sz w:val="16"/>
          <w:szCs w:val="16"/>
          <w:lang w:bidi="he-IL"/>
        </w:rPr>
        <w:t>'content/sub/sub.html'</w:t>
      </w:r>
      <w:r w:rsidRPr="00756854">
        <w:rPr>
          <w:rFonts w:ascii="Consolas" w:hAnsi="Consolas" w:cs="Consolas"/>
          <w:sz w:val="16"/>
          <w:szCs w:val="16"/>
          <w:lang w:bidi="he-IL"/>
        </w:rPr>
        <w:t xml:space="preserve"> </w:t>
      </w:r>
      <w:r w:rsidRPr="00756854">
        <w:rPr>
          <w:rFonts w:ascii="Consolas" w:hAnsi="Consolas" w:cs="Consolas"/>
          <w:color w:val="7F007F"/>
          <w:sz w:val="16"/>
          <w:szCs w:val="16"/>
          <w:lang w:bidi="he-IL"/>
        </w:rPr>
        <w:t>view</w:t>
      </w:r>
      <w:r w:rsidRPr="00756854">
        <w:rPr>
          <w:rFonts w:ascii="Consolas" w:hAnsi="Consolas" w:cs="Consolas"/>
          <w:color w:val="000000"/>
          <w:sz w:val="16"/>
          <w:szCs w:val="16"/>
          <w:lang w:bidi="he-IL"/>
        </w:rPr>
        <w:t>=</w:t>
      </w:r>
      <w:r w:rsidRPr="00756854">
        <w:rPr>
          <w:rFonts w:ascii="Consolas" w:hAnsi="Consolas" w:cs="Consolas"/>
          <w:i/>
          <w:iCs/>
          <w:color w:val="2A00FF"/>
          <w:sz w:val="16"/>
          <w:szCs w:val="16"/>
          <w:lang w:bidi="he-IL"/>
        </w:rPr>
        <w:t>"authoring, consumption, mobile, preview"</w:t>
      </w:r>
      <w:r w:rsidRPr="00756854">
        <w:rPr>
          <w:rFonts w:ascii="Consolas" w:hAnsi="Consolas" w:cs="Consolas"/>
          <w:color w:val="008080"/>
          <w:sz w:val="16"/>
          <w:szCs w:val="16"/>
          <w:lang w:bidi="he-IL"/>
        </w:rPr>
        <w:t>&gt;&lt;/</w:t>
      </w:r>
      <w:r w:rsidRPr="00756854">
        <w:rPr>
          <w:rFonts w:ascii="Consolas" w:hAnsi="Consolas" w:cs="Consolas"/>
          <w:color w:val="3F7F7F"/>
          <w:sz w:val="16"/>
          <w:szCs w:val="16"/>
          <w:lang w:bidi="he-IL"/>
        </w:rPr>
        <w:t>Content</w:t>
      </w:r>
      <w:r w:rsidRPr="00756854">
        <w:rPr>
          <w:rFonts w:ascii="Consolas" w:hAnsi="Consolas" w:cs="Consolas"/>
          <w:color w:val="008080"/>
          <w:sz w:val="16"/>
          <w:szCs w:val="16"/>
          <w:lang w:bidi="he-IL"/>
        </w:rPr>
        <w:t>&gt;</w:t>
      </w:r>
    </w:p>
    <w:p w:rsidR="00AB5913" w:rsidRPr="00756854" w:rsidRDefault="00AB5913" w:rsidP="00AB5913">
      <w:pPr>
        <w:shd w:val="clear" w:color="auto" w:fill="DBE5F1" w:themeFill="accent1" w:themeFillTint="33"/>
        <w:autoSpaceDE w:val="0"/>
        <w:autoSpaceDN w:val="0"/>
        <w:adjustRightInd w:val="0"/>
        <w:spacing w:beforeLines="40" w:before="96" w:afterLines="40" w:after="96"/>
        <w:ind w:left="650"/>
        <w:rPr>
          <w:rFonts w:ascii="Consolas" w:hAnsi="Consolas" w:cs="Consolas"/>
          <w:sz w:val="16"/>
          <w:szCs w:val="16"/>
          <w:lang w:bidi="he-IL"/>
        </w:rPr>
      </w:pPr>
      <w:r w:rsidRPr="00756854">
        <w:rPr>
          <w:rFonts w:ascii="Consolas" w:hAnsi="Consolas" w:cs="Consolas"/>
          <w:color w:val="008080"/>
          <w:sz w:val="16"/>
          <w:szCs w:val="16"/>
          <w:lang w:bidi="he-IL"/>
        </w:rPr>
        <w:t>&lt;/Module&gt;</w:t>
      </w:r>
    </w:p>
    <w:p w:rsidR="00CB5BB2" w:rsidRDefault="00822395" w:rsidP="00822395">
      <w:pPr>
        <w:pStyle w:val="Heading2a"/>
        <w:rPr>
          <w:lang w:val="en-US" w:bidi="he-IL"/>
        </w:rPr>
      </w:pPr>
      <w:r>
        <w:rPr>
          <w:lang w:val="en-US" w:bidi="he-IL"/>
        </w:rPr>
        <w:br/>
      </w:r>
    </w:p>
    <w:p w:rsidR="00CB5BB2" w:rsidRDefault="00CB5BB2">
      <w:pPr>
        <w:tabs>
          <w:tab w:val="clear" w:pos="720"/>
          <w:tab w:val="clear" w:pos="1152"/>
        </w:tabs>
        <w:spacing w:before="0" w:line="240" w:lineRule="auto"/>
        <w:rPr>
          <w:b/>
          <w:bCs/>
          <w:szCs w:val="26"/>
          <w:lang w:bidi="he-IL"/>
        </w:rPr>
      </w:pPr>
      <w:r>
        <w:rPr>
          <w:lang w:bidi="he-IL"/>
        </w:rPr>
        <w:br w:type="page"/>
      </w:r>
    </w:p>
    <w:p w:rsidR="00AB5913" w:rsidRPr="00756854" w:rsidRDefault="00822395" w:rsidP="00822395">
      <w:pPr>
        <w:pStyle w:val="Heading2a"/>
        <w:rPr>
          <w:lang w:val="en-US" w:bidi="he-IL"/>
        </w:rPr>
      </w:pPr>
      <w:bookmarkStart w:id="58" w:name="_Toc381885325"/>
      <w:r>
        <w:rPr>
          <w:lang w:val="en-US" w:bidi="he-IL"/>
        </w:rPr>
        <w:lastRenderedPageBreak/>
        <w:t>View the widgets in Cloud Portal</w:t>
      </w:r>
      <w:bookmarkEnd w:id="58"/>
    </w:p>
    <w:p w:rsidR="00822395" w:rsidRDefault="00AB5913" w:rsidP="00A148F0">
      <w:pPr>
        <w:pStyle w:val="ListNumber"/>
        <w:numPr>
          <w:ilvl w:val="1"/>
          <w:numId w:val="14"/>
        </w:numPr>
        <w:rPr>
          <w:lang w:val="en-US"/>
        </w:rPr>
      </w:pPr>
      <w:r w:rsidRPr="00756854">
        <w:rPr>
          <w:lang w:val="en-US"/>
        </w:rPr>
        <w:t xml:space="preserve">Open the browser and go to </w:t>
      </w:r>
      <w:r w:rsidR="00822395">
        <w:rPr>
          <w:lang w:val="en-US"/>
        </w:rPr>
        <w:t>you</w:t>
      </w:r>
      <w:r w:rsidR="00CB5BB2">
        <w:rPr>
          <w:lang w:val="en-US"/>
        </w:rPr>
        <w:t>r</w:t>
      </w:r>
      <w:r w:rsidR="00822395">
        <w:rPr>
          <w:lang w:val="en-US"/>
        </w:rPr>
        <w:t xml:space="preserve"> trial account.</w:t>
      </w:r>
    </w:p>
    <w:p w:rsidR="00AB5913" w:rsidRPr="00756854" w:rsidRDefault="00AB5913" w:rsidP="00CB5BB2">
      <w:pPr>
        <w:pStyle w:val="ListNumber"/>
        <w:numPr>
          <w:ilvl w:val="1"/>
          <w:numId w:val="14"/>
        </w:numPr>
      </w:pPr>
      <w:r w:rsidRPr="00756854">
        <w:rPr>
          <w:lang w:val="en-US"/>
        </w:rPr>
        <w:t xml:space="preserve">Navigate to the </w:t>
      </w:r>
      <w:r w:rsidR="00CB5BB2">
        <w:rPr>
          <w:i/>
          <w:iCs/>
          <w:lang w:val="en-US"/>
        </w:rPr>
        <w:t>CONTENT</w:t>
      </w:r>
      <w:r w:rsidRPr="00756854">
        <w:rPr>
          <w:lang w:val="en-US"/>
        </w:rPr>
        <w:t xml:space="preserve"> tab</w:t>
      </w:r>
      <w:r w:rsidR="00822395">
        <w:rPr>
          <w:lang w:val="en-US"/>
        </w:rPr>
        <w:t xml:space="preserve">. </w:t>
      </w:r>
      <w:r w:rsidRPr="00756854">
        <w:t xml:space="preserve">After deployment, our widgets are available in the </w:t>
      </w:r>
      <w:r w:rsidRPr="00822395">
        <w:rPr>
          <w:i/>
          <w:iCs/>
        </w:rPr>
        <w:t>Content</w:t>
      </w:r>
      <w:r w:rsidRPr="00756854">
        <w:t xml:space="preserve"> tab of the authoring environment (under the category </w:t>
      </w:r>
      <w:r w:rsidRPr="00756854">
        <w:rPr>
          <w:rStyle w:val="ScreenOutput"/>
        </w:rPr>
        <w:t>Auto-discovered</w:t>
      </w:r>
      <w:r w:rsidRPr="00756854">
        <w:t>).</w:t>
      </w:r>
    </w:p>
    <w:p w:rsidR="00AB5913" w:rsidRPr="00756854" w:rsidRDefault="005B4AF7" w:rsidP="005B4AF7">
      <w:pPr>
        <w:ind w:left="562"/>
      </w:pPr>
      <w:r>
        <w:rPr>
          <w:noProof/>
          <w:lang w:bidi="he-IL"/>
        </w:rPr>
        <w:drawing>
          <wp:inline distT="0" distB="0" distL="0" distR="0">
            <wp:extent cx="5046453" cy="3048000"/>
            <wp:effectExtent l="0" t="0" r="190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47940" cy="3048898"/>
                    </a:xfrm>
                    <a:prstGeom prst="rect">
                      <a:avLst/>
                    </a:prstGeom>
                    <a:noFill/>
                    <a:ln>
                      <a:noFill/>
                    </a:ln>
                  </pic:spPr>
                </pic:pic>
              </a:graphicData>
            </a:graphic>
          </wp:inline>
        </w:drawing>
      </w:r>
    </w:p>
    <w:p w:rsidR="00430FC6" w:rsidRPr="00756854" w:rsidRDefault="00430FC6" w:rsidP="00430FC6">
      <w:r w:rsidRPr="00756854">
        <w:t xml:space="preserve">The </w:t>
      </w:r>
      <w:r w:rsidRPr="00756854">
        <w:rPr>
          <w:i/>
          <w:iCs/>
        </w:rPr>
        <w:t>Generic Widgets</w:t>
      </w:r>
      <w:r w:rsidRPr="00756854">
        <w:t xml:space="preserve"> screen lists the content that will be a</w:t>
      </w:r>
      <w:r w:rsidR="005B4AF7">
        <w:t>vailable in the Content Catalog</w:t>
      </w:r>
      <w:r w:rsidRPr="00756854">
        <w:t xml:space="preserve"> for site creators and authors when they built sites in the Authoring Space of Cloud Portal.</w:t>
      </w:r>
    </w:p>
    <w:p w:rsidR="00430FC6" w:rsidRPr="00756854" w:rsidRDefault="00430FC6" w:rsidP="00430FC6"/>
    <w:p w:rsidR="00430FC6" w:rsidRPr="00756854" w:rsidRDefault="00430FC6" w:rsidP="005A0907">
      <w:pPr>
        <w:pStyle w:val="Heading2"/>
        <w:rPr>
          <w:lang w:val="en-US"/>
        </w:rPr>
      </w:pPr>
      <w:bookmarkStart w:id="59" w:name="_Toc381885326"/>
      <w:r w:rsidRPr="00756854">
        <w:rPr>
          <w:lang w:val="en-US"/>
        </w:rPr>
        <w:t xml:space="preserve">Manually </w:t>
      </w:r>
      <w:r w:rsidR="005A0907" w:rsidRPr="00756854">
        <w:rPr>
          <w:lang w:val="en-US"/>
        </w:rPr>
        <w:t>c</w:t>
      </w:r>
      <w:r w:rsidRPr="00756854">
        <w:rPr>
          <w:lang w:val="en-US"/>
        </w:rPr>
        <w:t>reat</w:t>
      </w:r>
      <w:r w:rsidR="005A0907" w:rsidRPr="00756854">
        <w:rPr>
          <w:lang w:val="en-US"/>
        </w:rPr>
        <w:t>e</w:t>
      </w:r>
      <w:r w:rsidRPr="00756854">
        <w:rPr>
          <w:lang w:val="en-US"/>
        </w:rPr>
        <w:t xml:space="preserve"> </w:t>
      </w:r>
      <w:r w:rsidR="005A0907" w:rsidRPr="00756854">
        <w:rPr>
          <w:lang w:val="en-US"/>
        </w:rPr>
        <w:t>w</w:t>
      </w:r>
      <w:r w:rsidRPr="00756854">
        <w:rPr>
          <w:lang w:val="en-US"/>
        </w:rPr>
        <w:t xml:space="preserve">idgets for </w:t>
      </w:r>
      <w:r w:rsidR="005A0907" w:rsidRPr="00756854">
        <w:rPr>
          <w:lang w:val="en-US"/>
        </w:rPr>
        <w:t>u</w:t>
      </w:r>
      <w:r w:rsidRPr="00756854">
        <w:rPr>
          <w:lang w:val="en-US"/>
        </w:rPr>
        <w:t>se in Cloud Portal</w:t>
      </w:r>
      <w:bookmarkEnd w:id="59"/>
    </w:p>
    <w:p w:rsidR="00430FC6" w:rsidRPr="00756854" w:rsidRDefault="00430FC6" w:rsidP="00430FC6">
      <w:r w:rsidRPr="00756854">
        <w:t xml:space="preserve">It is also possible to manually create widgets for import into the Content Catalog. For example, we could manually create the </w:t>
      </w:r>
      <w:r w:rsidRPr="00756854">
        <w:rPr>
          <w:i/>
          <w:iCs/>
        </w:rPr>
        <w:t>Venue</w:t>
      </w:r>
      <w:r w:rsidR="00C24E68" w:rsidRPr="00756854">
        <w:rPr>
          <w:i/>
          <w:iCs/>
        </w:rPr>
        <w:t xml:space="preserve"> </w:t>
      </w:r>
      <w:r w:rsidRPr="00756854">
        <w:rPr>
          <w:i/>
          <w:iCs/>
        </w:rPr>
        <w:t>List</w:t>
      </w:r>
      <w:r w:rsidRPr="00756854">
        <w:t xml:space="preserve"> widget as follows:</w:t>
      </w:r>
    </w:p>
    <w:p w:rsidR="00365CAB" w:rsidRDefault="00365CAB" w:rsidP="00430FC6">
      <w:pPr>
        <w:pStyle w:val="Heading2a"/>
        <w:rPr>
          <w:lang w:val="en-US"/>
        </w:rPr>
      </w:pPr>
      <w:bookmarkStart w:id="60" w:name="_Toc381885328"/>
    </w:p>
    <w:bookmarkEnd w:id="60"/>
    <w:p w:rsidR="00D91319" w:rsidRDefault="00D91319" w:rsidP="001D65ED">
      <w:pPr>
        <w:pStyle w:val="Heading1"/>
        <w:rPr>
          <w:lang w:val="en-US"/>
        </w:rPr>
      </w:pPr>
    </w:p>
    <w:p w:rsidR="00365CAB" w:rsidRDefault="00365CAB">
      <w:pPr>
        <w:tabs>
          <w:tab w:val="clear" w:pos="720"/>
          <w:tab w:val="clear" w:pos="1152"/>
        </w:tabs>
        <w:spacing w:before="0" w:line="240" w:lineRule="auto"/>
        <w:rPr>
          <w:b/>
          <w:bCs/>
          <w:caps/>
          <w:sz w:val="24"/>
          <w:szCs w:val="28"/>
        </w:rPr>
      </w:pPr>
      <w:r>
        <w:br w:type="page"/>
      </w:r>
    </w:p>
    <w:p w:rsidR="009C3A24" w:rsidRPr="00756854" w:rsidRDefault="009C3A24" w:rsidP="001D65ED">
      <w:pPr>
        <w:pStyle w:val="Heading1"/>
        <w:rPr>
          <w:lang w:val="en-US"/>
        </w:rPr>
      </w:pPr>
      <w:bookmarkStart w:id="61" w:name="_Toc381885329"/>
      <w:r w:rsidRPr="00756854">
        <w:rPr>
          <w:lang w:val="en-US"/>
        </w:rPr>
        <w:lastRenderedPageBreak/>
        <w:t>Exercise 4: creat</w:t>
      </w:r>
      <w:r w:rsidR="001D65ED" w:rsidRPr="00756854">
        <w:rPr>
          <w:lang w:val="en-US"/>
        </w:rPr>
        <w:t>ing</w:t>
      </w:r>
      <w:r w:rsidRPr="00756854">
        <w:rPr>
          <w:lang w:val="en-US"/>
        </w:rPr>
        <w:t xml:space="preserve"> and configur</w:t>
      </w:r>
      <w:r w:rsidR="001D65ED" w:rsidRPr="00756854">
        <w:rPr>
          <w:lang w:val="en-US"/>
        </w:rPr>
        <w:t>ing</w:t>
      </w:r>
      <w:r w:rsidRPr="00756854">
        <w:rPr>
          <w:lang w:val="en-US"/>
        </w:rPr>
        <w:t xml:space="preserve"> a new cloud portal site</w:t>
      </w:r>
      <w:bookmarkEnd w:id="61"/>
    </w:p>
    <w:p w:rsidR="009C3A24" w:rsidRPr="00756854" w:rsidRDefault="009C3A24" w:rsidP="009C3A24">
      <w:r w:rsidRPr="00756854">
        <w:t>In this exercise, you will import one of the sites available in the Cloud Portal Market Place. You will use your trial account to perform Cloud Portal site authoring and configuration.</w:t>
      </w:r>
    </w:p>
    <w:p w:rsidR="009C3A24" w:rsidRPr="00756854" w:rsidRDefault="009C3A24" w:rsidP="009C3A24">
      <w:pPr>
        <w:pStyle w:val="TableCol2"/>
        <w:ind w:left="357"/>
        <w:rPr>
          <w:lang w:val="en-US" w:bidi="he-IL"/>
        </w:rPr>
      </w:pPr>
    </w:p>
    <w:p w:rsidR="009C3A24" w:rsidRPr="00756854" w:rsidRDefault="009C3A24" w:rsidP="005B2185">
      <w:pPr>
        <w:pStyle w:val="Heading2"/>
        <w:rPr>
          <w:lang w:val="en-US" w:bidi="he-IL"/>
        </w:rPr>
      </w:pPr>
      <w:bookmarkStart w:id="62" w:name="_Toc381885330"/>
      <w:r w:rsidRPr="00756854">
        <w:rPr>
          <w:lang w:val="en-US" w:bidi="he-IL"/>
        </w:rPr>
        <w:t xml:space="preserve">Manage </w:t>
      </w:r>
      <w:r w:rsidR="005B2185" w:rsidRPr="00756854">
        <w:rPr>
          <w:lang w:val="en-US" w:bidi="he-IL"/>
        </w:rPr>
        <w:t>c</w:t>
      </w:r>
      <w:r w:rsidRPr="00756854">
        <w:rPr>
          <w:lang w:val="en-US" w:bidi="he-IL"/>
        </w:rPr>
        <w:t>ontent in the Content Catalog</w:t>
      </w:r>
      <w:bookmarkEnd w:id="62"/>
    </w:p>
    <w:p w:rsidR="009C3A24" w:rsidRPr="00756854" w:rsidRDefault="002A519F" w:rsidP="002A519F">
      <w:pPr>
        <w:pStyle w:val="ListNumber"/>
        <w:numPr>
          <w:ilvl w:val="1"/>
          <w:numId w:val="18"/>
        </w:numPr>
        <w:rPr>
          <w:lang w:val="en-US"/>
        </w:rPr>
      </w:pPr>
      <w:r>
        <w:rPr>
          <w:lang w:val="en-US"/>
        </w:rPr>
        <w:t>Click</w:t>
      </w:r>
      <w:r w:rsidR="009C3A24" w:rsidRPr="00756854">
        <w:rPr>
          <w:lang w:val="en-US"/>
        </w:rPr>
        <w:t xml:space="preserve"> the </w:t>
      </w:r>
      <w:r w:rsidR="009C3A24" w:rsidRPr="00756854">
        <w:rPr>
          <w:i/>
          <w:iCs/>
          <w:lang w:val="en-US"/>
        </w:rPr>
        <w:t>CONTENT</w:t>
      </w:r>
      <w:r w:rsidR="009C3A24" w:rsidRPr="00756854">
        <w:rPr>
          <w:lang w:val="en-US"/>
        </w:rPr>
        <w:t xml:space="preserve"> tab</w:t>
      </w:r>
      <w:r>
        <w:rPr>
          <w:lang w:val="en-US"/>
        </w:rPr>
        <w:t xml:space="preserve"> above the Site Directory</w:t>
      </w:r>
      <w:r w:rsidR="009C3A24" w:rsidRPr="00756854">
        <w:rPr>
          <w:lang w:val="en-US"/>
        </w:rPr>
        <w:t xml:space="preserve">. All widgets available in the </w:t>
      </w:r>
      <w:r>
        <w:rPr>
          <w:lang w:val="en-US"/>
        </w:rPr>
        <w:t>C</w:t>
      </w:r>
      <w:r w:rsidR="009C3A24" w:rsidRPr="00756854">
        <w:rPr>
          <w:lang w:val="en-US"/>
        </w:rPr>
        <w:t xml:space="preserve">ontent </w:t>
      </w:r>
      <w:r>
        <w:rPr>
          <w:lang w:val="en-US"/>
        </w:rPr>
        <w:t>C</w:t>
      </w:r>
      <w:r w:rsidR="009C3A24" w:rsidRPr="00756854">
        <w:rPr>
          <w:lang w:val="en-US"/>
        </w:rPr>
        <w:t>atalog are displayed.</w:t>
      </w:r>
    </w:p>
    <w:p w:rsidR="009C3A24" w:rsidRPr="00756854" w:rsidRDefault="009C3A24" w:rsidP="00A148F0">
      <w:pPr>
        <w:pStyle w:val="ListNumber"/>
        <w:numPr>
          <w:ilvl w:val="1"/>
          <w:numId w:val="18"/>
        </w:numPr>
        <w:rPr>
          <w:lang w:val="en-US"/>
        </w:rPr>
      </w:pPr>
      <w:r w:rsidRPr="00756854">
        <w:rPr>
          <w:lang w:val="en-US" w:bidi="he-IL"/>
        </w:rPr>
        <w:t xml:space="preserve">Click </w:t>
      </w:r>
      <w:r w:rsidRPr="00756854">
        <w:rPr>
          <w:i/>
          <w:iCs/>
          <w:lang w:val="en-US" w:bidi="he-IL"/>
        </w:rPr>
        <w:t>+ Add Widget</w:t>
      </w:r>
      <w:r w:rsidRPr="00756854">
        <w:rPr>
          <w:lang w:val="en-US" w:bidi="he-IL"/>
        </w:rPr>
        <w:t>.</w:t>
      </w:r>
      <w:r w:rsidR="002A519F">
        <w:rPr>
          <w:lang w:val="en-US" w:bidi="he-IL"/>
        </w:rPr>
        <w:t xml:space="preserve"> The </w:t>
      </w:r>
      <w:r w:rsidR="002A519F" w:rsidRPr="002A519F">
        <w:rPr>
          <w:i/>
          <w:iCs/>
          <w:lang w:val="en-US" w:bidi="he-IL"/>
        </w:rPr>
        <w:t>Add Widget</w:t>
      </w:r>
      <w:r w:rsidR="002A519F">
        <w:rPr>
          <w:lang w:val="en-US" w:bidi="he-IL"/>
        </w:rPr>
        <w:t xml:space="preserve"> dialog box opens.</w:t>
      </w:r>
    </w:p>
    <w:p w:rsidR="009C3A24" w:rsidRPr="00756854" w:rsidRDefault="009C3A24" w:rsidP="00A148F0">
      <w:pPr>
        <w:pStyle w:val="ListNumber"/>
        <w:numPr>
          <w:ilvl w:val="1"/>
          <w:numId w:val="18"/>
        </w:numPr>
        <w:rPr>
          <w:lang w:val="en-US"/>
        </w:rPr>
      </w:pPr>
      <w:r w:rsidRPr="00756854">
        <w:rPr>
          <w:lang w:val="en-US" w:bidi="he-IL"/>
        </w:rPr>
        <w:t>Set the following parameters:</w:t>
      </w:r>
    </w:p>
    <w:p w:rsidR="009C3A24" w:rsidRPr="00756854" w:rsidRDefault="009C3A24" w:rsidP="009C3A24">
      <w:pPr>
        <w:pStyle w:val="ListBullet2"/>
      </w:pPr>
      <w:r w:rsidRPr="00756854">
        <w:rPr>
          <w:i/>
          <w:iCs/>
        </w:rPr>
        <w:t>Type</w:t>
      </w:r>
      <w:r w:rsidRPr="00756854">
        <w:t xml:space="preserve">: </w:t>
      </w:r>
      <w:r w:rsidRPr="002A519F">
        <w:rPr>
          <w:rStyle w:val="UserInput"/>
          <w:b w:val="0"/>
        </w:rPr>
        <w:t>Jam Feed</w:t>
      </w:r>
    </w:p>
    <w:p w:rsidR="009C3A24" w:rsidRPr="00756854" w:rsidRDefault="009C3A24" w:rsidP="009C3A24">
      <w:pPr>
        <w:pStyle w:val="ListBullet2"/>
      </w:pPr>
      <w:r w:rsidRPr="00756854">
        <w:rPr>
          <w:i/>
          <w:iCs/>
        </w:rPr>
        <w:t>Name</w:t>
      </w:r>
      <w:r w:rsidRPr="00756854">
        <w:t xml:space="preserve">: </w:t>
      </w:r>
      <w:r w:rsidRPr="00756854">
        <w:rPr>
          <w:rStyle w:val="UserInput"/>
        </w:rPr>
        <w:t>Jam Discussions</w:t>
      </w:r>
    </w:p>
    <w:p w:rsidR="009C3A24" w:rsidRPr="00756854" w:rsidRDefault="009C3A24" w:rsidP="009C3A24">
      <w:pPr>
        <w:pStyle w:val="ListBullet2"/>
      </w:pPr>
      <w:r w:rsidRPr="00756854">
        <w:rPr>
          <w:i/>
          <w:iCs/>
        </w:rPr>
        <w:t>Description</w:t>
      </w:r>
      <w:r w:rsidRPr="00756854">
        <w:t>: &lt;free text&gt;</w:t>
      </w:r>
    </w:p>
    <w:p w:rsidR="009C3A24" w:rsidRPr="00756854" w:rsidRDefault="009C3A24" w:rsidP="009C3A24">
      <w:pPr>
        <w:pStyle w:val="ListBullet2"/>
      </w:pPr>
      <w:r w:rsidRPr="00756854">
        <w:rPr>
          <w:i/>
          <w:iCs/>
        </w:rPr>
        <w:t>Jam Server</w:t>
      </w:r>
      <w:r w:rsidRPr="00756854">
        <w:t xml:space="preserve">: </w:t>
      </w:r>
      <w:hyperlink r:id="rId47" w:history="1">
        <w:r w:rsidRPr="00756854">
          <w:rPr>
            <w:rStyle w:val="Hyperlink"/>
          </w:rPr>
          <w:t>www.cubetree.com</w:t>
        </w:r>
      </w:hyperlink>
    </w:p>
    <w:p w:rsidR="009C3A24" w:rsidRPr="00756854" w:rsidRDefault="009C3A24" w:rsidP="009C3A24">
      <w:pPr>
        <w:pStyle w:val="ListBullet2"/>
      </w:pPr>
      <w:r w:rsidRPr="00756854">
        <w:rPr>
          <w:i/>
          <w:iCs/>
        </w:rPr>
        <w:t>Company Domain</w:t>
      </w:r>
      <w:r w:rsidRPr="00756854">
        <w:t xml:space="preserve">: </w:t>
      </w:r>
      <w:r w:rsidRPr="00756854">
        <w:rPr>
          <w:rStyle w:val="UserInput"/>
        </w:rPr>
        <w:t>sap.com</w:t>
      </w:r>
    </w:p>
    <w:p w:rsidR="009C3A24" w:rsidRPr="00756854" w:rsidRDefault="009C3A24" w:rsidP="00A148F0">
      <w:pPr>
        <w:pStyle w:val="ListNumber"/>
        <w:numPr>
          <w:ilvl w:val="1"/>
          <w:numId w:val="18"/>
        </w:numPr>
        <w:rPr>
          <w:lang w:val="en-US"/>
        </w:rPr>
      </w:pPr>
      <w:r w:rsidRPr="00756854">
        <w:rPr>
          <w:lang w:val="en-US"/>
        </w:rPr>
        <w:t xml:space="preserve">Click </w:t>
      </w:r>
      <w:r w:rsidRPr="00756854">
        <w:rPr>
          <w:i/>
          <w:iCs/>
          <w:lang w:val="en-US"/>
        </w:rPr>
        <w:t>Save</w:t>
      </w:r>
      <w:r w:rsidRPr="00756854">
        <w:rPr>
          <w:lang w:val="en-US"/>
        </w:rPr>
        <w:t>.</w:t>
      </w:r>
    </w:p>
    <w:p w:rsidR="009C3A24" w:rsidRPr="00756854" w:rsidRDefault="009C3A24" w:rsidP="002A519F">
      <w:pPr>
        <w:pStyle w:val="ListContinue"/>
      </w:pPr>
      <w:r w:rsidRPr="00756854">
        <w:t>A new Jam Feed widget is configured and available as part of your Content Catalog.</w:t>
      </w:r>
    </w:p>
    <w:p w:rsidR="009C3A24" w:rsidRPr="00756854" w:rsidRDefault="009C3A24" w:rsidP="009C3A24">
      <w:pPr>
        <w:pStyle w:val="ListContinue"/>
      </w:pPr>
      <w:r w:rsidRPr="00756854">
        <w:rPr>
          <w:noProof/>
          <w:lang w:eastAsia="en-US" w:bidi="he-IL"/>
        </w:rPr>
        <w:drawing>
          <wp:inline distT="0" distB="0" distL="0" distR="0" wp14:anchorId="13209C51" wp14:editId="65199482">
            <wp:extent cx="2250622" cy="2049780"/>
            <wp:effectExtent l="19050" t="19050" r="16510" b="266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250889" cy="2050023"/>
                    </a:xfrm>
                    <a:prstGeom prst="rect">
                      <a:avLst/>
                    </a:prstGeom>
                    <a:ln>
                      <a:solidFill>
                        <a:schemeClr val="tx1"/>
                      </a:solidFill>
                    </a:ln>
                  </pic:spPr>
                </pic:pic>
              </a:graphicData>
            </a:graphic>
          </wp:inline>
        </w:drawing>
      </w:r>
    </w:p>
    <w:p w:rsidR="009C3A24" w:rsidRPr="00756854" w:rsidRDefault="009C3A24" w:rsidP="00E471A1">
      <w:pPr>
        <w:pStyle w:val="ListNumber"/>
        <w:numPr>
          <w:ilvl w:val="0"/>
          <w:numId w:val="0"/>
        </w:numPr>
        <w:ind w:left="562"/>
        <w:rPr>
          <w:lang w:val="en-US"/>
        </w:rPr>
      </w:pPr>
    </w:p>
    <w:p w:rsidR="009C3A24" w:rsidRPr="00756854" w:rsidRDefault="009C3A24" w:rsidP="009C3A24">
      <w:pPr>
        <w:pStyle w:val="Heading2"/>
        <w:rPr>
          <w:lang w:val="en-US" w:bidi="he-IL"/>
        </w:rPr>
      </w:pPr>
      <w:bookmarkStart w:id="63" w:name="_Toc381885331"/>
      <w:r w:rsidRPr="00756854">
        <w:rPr>
          <w:lang w:val="en-US" w:bidi="he-IL"/>
        </w:rPr>
        <w:t>Manage files in the Document Repository</w:t>
      </w:r>
      <w:bookmarkEnd w:id="63"/>
    </w:p>
    <w:p w:rsidR="009C3A24" w:rsidRDefault="009C3A24" w:rsidP="00A148F0">
      <w:pPr>
        <w:pStyle w:val="ListNumber"/>
        <w:numPr>
          <w:ilvl w:val="1"/>
          <w:numId w:val="19"/>
        </w:numPr>
        <w:rPr>
          <w:lang w:val="en-US"/>
        </w:rPr>
      </w:pPr>
      <w:r w:rsidRPr="00756854">
        <w:rPr>
          <w:lang w:val="en-US"/>
        </w:rPr>
        <w:t xml:space="preserve">Click the </w:t>
      </w:r>
      <w:r w:rsidRPr="00756854">
        <w:rPr>
          <w:i/>
          <w:iCs/>
          <w:lang w:val="en-US"/>
        </w:rPr>
        <w:t>DOCUMENTS</w:t>
      </w:r>
      <w:r w:rsidRPr="00756854">
        <w:rPr>
          <w:lang w:val="en-US"/>
        </w:rPr>
        <w:t xml:space="preserve"> tab. </w:t>
      </w:r>
    </w:p>
    <w:p w:rsidR="007424A0" w:rsidRPr="00756854" w:rsidRDefault="007424A0" w:rsidP="00A148F0">
      <w:pPr>
        <w:pStyle w:val="ListNumber"/>
        <w:numPr>
          <w:ilvl w:val="1"/>
          <w:numId w:val="19"/>
        </w:numPr>
        <w:rPr>
          <w:lang w:val="en-US"/>
        </w:rPr>
      </w:pPr>
      <w:r>
        <w:rPr>
          <w:lang w:val="en-US"/>
        </w:rPr>
        <w:t>Refresh the page (F5) in case your session timed out.</w:t>
      </w:r>
    </w:p>
    <w:p w:rsidR="009C3A24" w:rsidRPr="00756854" w:rsidRDefault="009C3A24" w:rsidP="00A148F0">
      <w:pPr>
        <w:pStyle w:val="ListNumber"/>
        <w:numPr>
          <w:ilvl w:val="1"/>
          <w:numId w:val="19"/>
        </w:numPr>
        <w:rPr>
          <w:lang w:val="en-US"/>
        </w:rPr>
      </w:pPr>
      <w:r w:rsidRPr="00756854">
        <w:rPr>
          <w:lang w:val="en-US"/>
        </w:rPr>
        <w:t xml:space="preserve">To create a new folder, click </w:t>
      </w:r>
      <w:r w:rsidR="00FA4D27" w:rsidRPr="00756854">
        <w:rPr>
          <w:lang w:val="en-US"/>
        </w:rPr>
        <w:t>the</w:t>
      </w:r>
      <w:r w:rsidRPr="00756854">
        <w:rPr>
          <w:lang w:val="en-US"/>
        </w:rPr>
        <w:t xml:space="preserve"> </w:t>
      </w:r>
      <w:r w:rsidRPr="00756854">
        <w:rPr>
          <w:noProof/>
          <w:lang w:val="en-US" w:eastAsia="en-US" w:bidi="he-IL"/>
        </w:rPr>
        <w:drawing>
          <wp:inline distT="0" distB="0" distL="0" distR="0" wp14:anchorId="21632B33" wp14:editId="747D138C">
            <wp:extent cx="176733" cy="1997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1" r="37749" b="27777"/>
                    <a:stretch/>
                  </pic:blipFill>
                  <pic:spPr bwMode="auto">
                    <a:xfrm>
                      <a:off x="0" y="0"/>
                      <a:ext cx="179282" cy="202667"/>
                    </a:xfrm>
                    <a:prstGeom prst="rect">
                      <a:avLst/>
                    </a:prstGeom>
                    <a:ln>
                      <a:noFill/>
                    </a:ln>
                    <a:extLst>
                      <a:ext uri="{53640926-AAD7-44D8-BBD7-CCE9431645EC}">
                        <a14:shadowObscured xmlns:a14="http://schemas.microsoft.com/office/drawing/2010/main"/>
                      </a:ext>
                    </a:extLst>
                  </pic:spPr>
                </pic:pic>
              </a:graphicData>
            </a:graphic>
          </wp:inline>
        </w:drawing>
      </w:r>
      <w:r w:rsidR="00FA4D27" w:rsidRPr="00756854">
        <w:rPr>
          <w:lang w:val="en-US"/>
        </w:rPr>
        <w:t xml:space="preserve">  </w:t>
      </w:r>
      <w:r w:rsidRPr="00756854">
        <w:rPr>
          <w:lang w:val="en-US"/>
        </w:rPr>
        <w:t xml:space="preserve">(New folder) </w:t>
      </w:r>
      <w:r w:rsidR="00FA4D27" w:rsidRPr="00756854">
        <w:rPr>
          <w:lang w:val="en-US"/>
        </w:rPr>
        <w:t xml:space="preserve">toolbar button, </w:t>
      </w:r>
      <w:r w:rsidRPr="00756854">
        <w:rPr>
          <w:lang w:val="en-US"/>
        </w:rPr>
        <w:t xml:space="preserve">change the folder name to </w:t>
      </w:r>
      <w:r w:rsidRPr="00756854">
        <w:rPr>
          <w:i/>
          <w:iCs/>
          <w:lang w:val="en-US"/>
        </w:rPr>
        <w:t>Assets</w:t>
      </w:r>
      <w:r w:rsidR="00FA4D27" w:rsidRPr="00756854">
        <w:rPr>
          <w:lang w:val="en-US"/>
        </w:rPr>
        <w:t xml:space="preserve">, </w:t>
      </w:r>
      <w:r w:rsidRPr="00756854">
        <w:rPr>
          <w:lang w:val="en-US"/>
        </w:rPr>
        <w:t xml:space="preserve">and press </w:t>
      </w:r>
      <w:r w:rsidRPr="00756854">
        <w:rPr>
          <w:rStyle w:val="ScreenOutput"/>
        </w:rPr>
        <w:t>Enter</w:t>
      </w:r>
      <w:r w:rsidRPr="00756854">
        <w:rPr>
          <w:lang w:val="en-US"/>
        </w:rPr>
        <w:t xml:space="preserve">. </w:t>
      </w:r>
    </w:p>
    <w:p w:rsidR="009C3A24" w:rsidRPr="00756854" w:rsidRDefault="00FA4D27" w:rsidP="00A148F0">
      <w:pPr>
        <w:pStyle w:val="ListNumber"/>
        <w:numPr>
          <w:ilvl w:val="1"/>
          <w:numId w:val="19"/>
        </w:numPr>
        <w:rPr>
          <w:lang w:val="en-US"/>
        </w:rPr>
      </w:pPr>
      <w:r w:rsidRPr="00756854">
        <w:rPr>
          <w:lang w:val="en-US"/>
        </w:rPr>
        <w:t xml:space="preserve">Click </w:t>
      </w:r>
      <w:r w:rsidR="009C3A24" w:rsidRPr="00756854">
        <w:rPr>
          <w:lang w:val="en-US"/>
        </w:rPr>
        <w:t xml:space="preserve">the </w:t>
      </w:r>
      <w:r w:rsidR="009C3A24" w:rsidRPr="00756854">
        <w:rPr>
          <w:i/>
          <w:iCs/>
          <w:lang w:val="en-US"/>
        </w:rPr>
        <w:t>Assets</w:t>
      </w:r>
      <w:r w:rsidR="009C3A24" w:rsidRPr="00756854">
        <w:rPr>
          <w:lang w:val="en-US"/>
        </w:rPr>
        <w:t xml:space="preserve"> folder to </w:t>
      </w:r>
      <w:r w:rsidRPr="00756854">
        <w:rPr>
          <w:lang w:val="en-US"/>
        </w:rPr>
        <w:t>open it and create a subfolder</w:t>
      </w:r>
      <w:r w:rsidR="009C3A24" w:rsidRPr="00756854">
        <w:rPr>
          <w:lang w:val="en-US"/>
        </w:rPr>
        <w:t>.</w:t>
      </w:r>
    </w:p>
    <w:p w:rsidR="009C3A24" w:rsidRPr="00756854" w:rsidRDefault="009C3A24" w:rsidP="00A148F0">
      <w:pPr>
        <w:pStyle w:val="ListNumber"/>
        <w:numPr>
          <w:ilvl w:val="1"/>
          <w:numId w:val="19"/>
        </w:numPr>
        <w:rPr>
          <w:lang w:val="en-US"/>
        </w:rPr>
      </w:pPr>
      <w:r w:rsidRPr="00756854">
        <w:rPr>
          <w:lang w:val="en-US"/>
        </w:rPr>
        <w:t xml:space="preserve">Click </w:t>
      </w:r>
      <w:r w:rsidR="00FA4D27" w:rsidRPr="00756854">
        <w:rPr>
          <w:lang w:val="en-US"/>
        </w:rPr>
        <w:t xml:space="preserve">the </w:t>
      </w:r>
      <w:r w:rsidR="00FA4D27" w:rsidRPr="00756854">
        <w:rPr>
          <w:noProof/>
          <w:lang w:val="en-US" w:eastAsia="en-US" w:bidi="he-IL"/>
        </w:rPr>
        <w:drawing>
          <wp:inline distT="0" distB="0" distL="0" distR="0" wp14:anchorId="7D63E1C2" wp14:editId="7BD8D213">
            <wp:extent cx="176733" cy="1997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1" r="37749" b="27777"/>
                    <a:stretch/>
                  </pic:blipFill>
                  <pic:spPr bwMode="auto">
                    <a:xfrm>
                      <a:off x="0" y="0"/>
                      <a:ext cx="179282" cy="202667"/>
                    </a:xfrm>
                    <a:prstGeom prst="rect">
                      <a:avLst/>
                    </a:prstGeom>
                    <a:ln>
                      <a:noFill/>
                    </a:ln>
                    <a:extLst>
                      <a:ext uri="{53640926-AAD7-44D8-BBD7-CCE9431645EC}">
                        <a14:shadowObscured xmlns:a14="http://schemas.microsoft.com/office/drawing/2010/main"/>
                      </a:ext>
                    </a:extLst>
                  </pic:spPr>
                </pic:pic>
              </a:graphicData>
            </a:graphic>
          </wp:inline>
        </w:drawing>
      </w:r>
      <w:r w:rsidR="00FA4D27" w:rsidRPr="00756854">
        <w:rPr>
          <w:lang w:val="en-US"/>
        </w:rPr>
        <w:t xml:space="preserve">  (New folder) toolbar button again, and name the new folder</w:t>
      </w:r>
      <w:r w:rsidRPr="00756854">
        <w:rPr>
          <w:lang w:val="en-US"/>
        </w:rPr>
        <w:t xml:space="preserve"> </w:t>
      </w:r>
      <w:r w:rsidRPr="00756854">
        <w:rPr>
          <w:i/>
          <w:iCs/>
          <w:lang w:val="en-US"/>
        </w:rPr>
        <w:t>Atomic</w:t>
      </w:r>
      <w:r w:rsidRPr="00756854">
        <w:rPr>
          <w:lang w:val="en-US"/>
        </w:rPr>
        <w:t xml:space="preserve">. </w:t>
      </w:r>
    </w:p>
    <w:p w:rsidR="009C3A24" w:rsidRPr="00756854" w:rsidRDefault="009C3A24" w:rsidP="00D1321E">
      <w:pPr>
        <w:pStyle w:val="ListNumber"/>
        <w:numPr>
          <w:ilvl w:val="1"/>
          <w:numId w:val="19"/>
        </w:numPr>
        <w:rPr>
          <w:lang w:val="en-US"/>
        </w:rPr>
      </w:pPr>
      <w:r w:rsidRPr="00756854">
        <w:rPr>
          <w:lang w:val="en-US"/>
        </w:rPr>
        <w:t>To upload a file</w:t>
      </w:r>
      <w:r w:rsidR="00FA4D27" w:rsidRPr="00756854">
        <w:rPr>
          <w:lang w:val="en-US"/>
        </w:rPr>
        <w:t xml:space="preserve"> to the folder,</w:t>
      </w:r>
      <w:r w:rsidRPr="00756854">
        <w:rPr>
          <w:lang w:val="en-US"/>
        </w:rPr>
        <w:t xml:space="preserve"> click the </w:t>
      </w:r>
      <w:r w:rsidRPr="00756854">
        <w:rPr>
          <w:noProof/>
          <w:position w:val="-8"/>
          <w:lang w:val="en-US" w:eastAsia="en-US" w:bidi="he-IL"/>
        </w:rPr>
        <w:drawing>
          <wp:inline distT="0" distB="0" distL="0" distR="0" wp14:anchorId="3AAFFEE8" wp14:editId="0CD2E938">
            <wp:extent cx="288000" cy="2800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88000" cy="280000"/>
                    </a:xfrm>
                    <a:prstGeom prst="rect">
                      <a:avLst/>
                    </a:prstGeom>
                  </pic:spPr>
                </pic:pic>
              </a:graphicData>
            </a:graphic>
          </wp:inline>
        </w:drawing>
      </w:r>
      <w:r w:rsidRPr="00756854">
        <w:rPr>
          <w:lang w:val="en-US"/>
        </w:rPr>
        <w:t xml:space="preserve"> </w:t>
      </w:r>
      <w:r w:rsidR="00FA4D27" w:rsidRPr="00756854">
        <w:rPr>
          <w:lang w:val="en-US"/>
        </w:rPr>
        <w:t>(U</w:t>
      </w:r>
      <w:r w:rsidRPr="00756854">
        <w:rPr>
          <w:lang w:val="en-US"/>
        </w:rPr>
        <w:t>pload file to the repository)</w:t>
      </w:r>
      <w:r w:rsidR="00FA4D27" w:rsidRPr="00756854">
        <w:rPr>
          <w:lang w:val="en-US"/>
        </w:rPr>
        <w:t xml:space="preserve"> </w:t>
      </w:r>
      <w:r w:rsidR="00FB5CFB" w:rsidRPr="00756854">
        <w:rPr>
          <w:lang w:val="en-US"/>
        </w:rPr>
        <w:t xml:space="preserve">toolbar </w:t>
      </w:r>
      <w:r w:rsidR="00FA4D27" w:rsidRPr="00756854">
        <w:rPr>
          <w:lang w:val="en-US"/>
        </w:rPr>
        <w:t xml:space="preserve">button and in the Open dialog box, browse to the </w:t>
      </w:r>
      <w:r w:rsidR="00FA4D27" w:rsidRPr="00756854">
        <w:rPr>
          <w:rStyle w:val="ScreenOutput"/>
        </w:rPr>
        <w:t>venues</w:t>
      </w:r>
      <w:r w:rsidR="0007294A">
        <w:rPr>
          <w:rStyle w:val="ScreenOutput"/>
        </w:rPr>
        <w:t>-header</w:t>
      </w:r>
      <w:r w:rsidR="00FA4D27" w:rsidRPr="00756854">
        <w:rPr>
          <w:rStyle w:val="ScreenOutput"/>
        </w:rPr>
        <w:t>.html</w:t>
      </w:r>
      <w:r w:rsidR="00FA4D27" w:rsidRPr="00756854">
        <w:rPr>
          <w:lang w:val="en-US"/>
        </w:rPr>
        <w:t xml:space="preserve"> file under </w:t>
      </w:r>
      <w:r w:rsidR="00150659">
        <w:rPr>
          <w:i/>
          <w:iCs/>
          <w:lang w:val="en-US"/>
        </w:rPr>
        <w:t>HTML sources</w:t>
      </w:r>
      <w:r w:rsidR="00E471A1">
        <w:rPr>
          <w:lang w:val="en-US"/>
        </w:rPr>
        <w:t xml:space="preserve"> folder created on your local system</w:t>
      </w:r>
      <w:r w:rsidR="00150659">
        <w:rPr>
          <w:lang w:val="en-US"/>
        </w:rPr>
        <w:t xml:space="preserve"> (</w:t>
      </w:r>
      <w:r w:rsidR="00D1321E" w:rsidRPr="00D1321E">
        <w:rPr>
          <w:lang w:val="en-US"/>
        </w:rPr>
        <w:t>C:\pt2014\cloud-portal-widgets-master\resources\HTML sources</w:t>
      </w:r>
      <w:r w:rsidR="00150659">
        <w:rPr>
          <w:lang w:val="en-US"/>
        </w:rPr>
        <w:t>)</w:t>
      </w:r>
      <w:r w:rsidR="00FA4D27" w:rsidRPr="00756854">
        <w:rPr>
          <w:lang w:val="en-US"/>
        </w:rPr>
        <w:t>. A notification message is displayed when the file is successfully uploaded.</w:t>
      </w:r>
    </w:p>
    <w:p w:rsidR="009C3A24" w:rsidRPr="00756854" w:rsidRDefault="009C3A24" w:rsidP="005B2F62">
      <w:pPr>
        <w:pStyle w:val="ListNumber"/>
        <w:numPr>
          <w:ilvl w:val="1"/>
          <w:numId w:val="19"/>
        </w:numPr>
        <w:rPr>
          <w:lang w:val="en-US"/>
        </w:rPr>
      </w:pPr>
      <w:r w:rsidRPr="00756854">
        <w:rPr>
          <w:lang w:val="en-US"/>
        </w:rPr>
        <w:t xml:space="preserve">Repeat the same step to upload </w:t>
      </w:r>
      <w:r w:rsidRPr="00756854">
        <w:rPr>
          <w:rStyle w:val="ScreenOutput"/>
        </w:rPr>
        <w:t>jam</w:t>
      </w:r>
      <w:r w:rsidR="0007294A">
        <w:rPr>
          <w:rStyle w:val="ScreenOutput"/>
        </w:rPr>
        <w:t>-header</w:t>
      </w:r>
      <w:r w:rsidRPr="00756854">
        <w:rPr>
          <w:rStyle w:val="ScreenOutput"/>
        </w:rPr>
        <w:t>.html</w:t>
      </w:r>
      <w:r w:rsidRPr="00756854">
        <w:rPr>
          <w:lang w:val="en-US"/>
        </w:rPr>
        <w:t xml:space="preserve"> </w:t>
      </w:r>
      <w:r w:rsidR="00E471A1">
        <w:rPr>
          <w:lang w:val="en-US"/>
        </w:rPr>
        <w:t xml:space="preserve">and </w:t>
      </w:r>
      <w:r w:rsidR="00E471A1" w:rsidRPr="00E471A1">
        <w:rPr>
          <w:rStyle w:val="ScreenOutput"/>
        </w:rPr>
        <w:t>sap</w:t>
      </w:r>
      <w:r w:rsidR="0007294A">
        <w:rPr>
          <w:rStyle w:val="ScreenOutput"/>
        </w:rPr>
        <w:t>-image</w:t>
      </w:r>
      <w:r w:rsidR="00E471A1" w:rsidRPr="00E471A1">
        <w:rPr>
          <w:rStyle w:val="ScreenOutput"/>
        </w:rPr>
        <w:t>.png</w:t>
      </w:r>
      <w:r w:rsidR="00150659">
        <w:rPr>
          <w:lang w:val="en-US"/>
        </w:rPr>
        <w:t xml:space="preserve"> </w:t>
      </w:r>
      <w:r w:rsidR="005B2F62">
        <w:rPr>
          <w:lang w:val="en-US"/>
        </w:rPr>
        <w:t>(</w:t>
      </w:r>
      <w:r w:rsidR="005B2F62" w:rsidRPr="005B2F62">
        <w:rPr>
          <w:lang w:val="en-US"/>
        </w:rPr>
        <w:t>C:\pt2014\cloud-portal-widgets-master\resources\Images</w:t>
      </w:r>
      <w:r w:rsidR="005B2F62">
        <w:rPr>
          <w:lang w:val="en-US"/>
        </w:rPr>
        <w:t xml:space="preserve">) </w:t>
      </w:r>
      <w:r w:rsidR="00150659">
        <w:rPr>
          <w:lang w:val="en-US"/>
        </w:rPr>
        <w:t>files.</w:t>
      </w:r>
      <w:r w:rsidR="009267D7">
        <w:rPr>
          <w:lang w:val="en-US"/>
        </w:rPr>
        <w:br/>
      </w:r>
      <w:r w:rsidR="0007294A">
        <w:rPr>
          <w:lang w:val="en-US"/>
        </w:rPr>
        <w:lastRenderedPageBreak/>
        <w:br/>
      </w:r>
      <w:r w:rsidR="0007294A">
        <w:rPr>
          <w:noProof/>
          <w:lang w:val="en-US" w:eastAsia="en-US" w:bidi="he-IL"/>
        </w:rPr>
        <w:drawing>
          <wp:inline distT="0" distB="0" distL="0" distR="0" wp14:anchorId="52BACCEA" wp14:editId="63540C3D">
            <wp:extent cx="6330460" cy="14763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6347946" cy="1480453"/>
                    </a:xfrm>
                    <a:prstGeom prst="rect">
                      <a:avLst/>
                    </a:prstGeom>
                  </pic:spPr>
                </pic:pic>
              </a:graphicData>
            </a:graphic>
          </wp:inline>
        </w:drawing>
      </w:r>
      <w:r w:rsidR="009267D7">
        <w:rPr>
          <w:lang w:val="en-US"/>
        </w:rPr>
        <w:br/>
      </w:r>
      <w:r w:rsidR="0007294A">
        <w:rPr>
          <w:lang w:val="en-US"/>
        </w:rPr>
        <w:br/>
      </w:r>
    </w:p>
    <w:p w:rsidR="009C3A24" w:rsidRPr="00756854" w:rsidRDefault="009C3A24" w:rsidP="00A148F0">
      <w:pPr>
        <w:pStyle w:val="ListNumber"/>
        <w:numPr>
          <w:ilvl w:val="1"/>
          <w:numId w:val="19"/>
        </w:numPr>
        <w:rPr>
          <w:lang w:val="en-US"/>
        </w:rPr>
      </w:pPr>
      <w:r w:rsidRPr="00756854">
        <w:rPr>
          <w:lang w:val="en-US"/>
        </w:rPr>
        <w:t>In the folders tree</w:t>
      </w:r>
      <w:r w:rsidR="00FB5CFB" w:rsidRPr="00756854">
        <w:rPr>
          <w:lang w:val="en-US"/>
        </w:rPr>
        <w:t xml:space="preserve"> at the left, </w:t>
      </w:r>
      <w:r w:rsidRPr="00756854">
        <w:rPr>
          <w:lang w:val="en-US"/>
        </w:rPr>
        <w:t xml:space="preserve">click the </w:t>
      </w:r>
      <w:r w:rsidRPr="00756854">
        <w:rPr>
          <w:i/>
          <w:iCs/>
          <w:lang w:val="en-US"/>
        </w:rPr>
        <w:t>Public</w:t>
      </w:r>
      <w:r w:rsidR="00FB5CFB" w:rsidRPr="00756854">
        <w:rPr>
          <w:lang w:val="en-US"/>
        </w:rPr>
        <w:t xml:space="preserve"> folder, which contains files used in this site, as well as other files that </w:t>
      </w:r>
      <w:r w:rsidRPr="00756854">
        <w:rPr>
          <w:lang w:val="en-US"/>
        </w:rPr>
        <w:t>can be publically shared by getting their URL from the repository</w:t>
      </w:r>
      <w:r w:rsidR="00FB5CFB" w:rsidRPr="00756854">
        <w:rPr>
          <w:lang w:val="en-US"/>
        </w:rPr>
        <w:t>.</w:t>
      </w:r>
    </w:p>
    <w:p w:rsidR="009C3A24" w:rsidRPr="00756854" w:rsidRDefault="009C3A24" w:rsidP="00A148F0">
      <w:pPr>
        <w:pStyle w:val="ListNumber"/>
        <w:numPr>
          <w:ilvl w:val="1"/>
          <w:numId w:val="19"/>
        </w:numPr>
        <w:rPr>
          <w:lang w:val="en-US"/>
        </w:rPr>
      </w:pPr>
      <w:r w:rsidRPr="00756854">
        <w:rPr>
          <w:lang w:val="en-US"/>
        </w:rPr>
        <w:t xml:space="preserve">Click on the </w:t>
      </w:r>
      <w:r w:rsidR="00FB5CFB" w:rsidRPr="00756854">
        <w:rPr>
          <w:noProof/>
          <w:position w:val="-8"/>
          <w:lang w:val="en-US" w:eastAsia="en-US" w:bidi="he-IL"/>
        </w:rPr>
        <w:drawing>
          <wp:inline distT="0" distB="0" distL="0" distR="0" wp14:anchorId="2A9185AC" wp14:editId="2BC1CF75">
            <wp:extent cx="288000" cy="280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88000" cy="280000"/>
                    </a:xfrm>
                    <a:prstGeom prst="rect">
                      <a:avLst/>
                    </a:prstGeom>
                  </pic:spPr>
                </pic:pic>
              </a:graphicData>
            </a:graphic>
          </wp:inline>
        </w:drawing>
      </w:r>
      <w:r w:rsidR="00FB5CFB" w:rsidRPr="00756854">
        <w:rPr>
          <w:lang w:val="en-US"/>
        </w:rPr>
        <w:t xml:space="preserve"> (Upload file to the repository) toolbar button again, and browse to the following image file:</w:t>
      </w:r>
      <w:r w:rsidR="00FB5CFB" w:rsidRPr="00756854">
        <w:rPr>
          <w:lang w:val="en-US"/>
        </w:rPr>
        <w:br/>
      </w:r>
      <w:r w:rsidR="00FD5CE1">
        <w:rPr>
          <w:rStyle w:val="ScreenOutput"/>
        </w:rPr>
        <w:t>S</w:t>
      </w:r>
      <w:r w:rsidR="00C70FEB">
        <w:rPr>
          <w:rStyle w:val="ScreenOutput"/>
        </w:rPr>
        <w:t>ite-</w:t>
      </w:r>
      <w:r w:rsidR="00726A59">
        <w:rPr>
          <w:rStyle w:val="ScreenOutput"/>
        </w:rPr>
        <w:t>logo</w:t>
      </w:r>
      <w:r w:rsidR="00E471A1" w:rsidRPr="00E471A1">
        <w:rPr>
          <w:rStyle w:val="ScreenOutput"/>
        </w:rPr>
        <w:t>.png</w:t>
      </w:r>
    </w:p>
    <w:p w:rsidR="009C3A24" w:rsidRPr="00756854" w:rsidRDefault="009C3A24" w:rsidP="00A148F0">
      <w:pPr>
        <w:pStyle w:val="ListNumber"/>
        <w:numPr>
          <w:ilvl w:val="1"/>
          <w:numId w:val="19"/>
        </w:numPr>
        <w:rPr>
          <w:lang w:val="en-US"/>
        </w:rPr>
      </w:pPr>
      <w:r w:rsidRPr="00756854">
        <w:rPr>
          <w:lang w:val="en-US"/>
        </w:rPr>
        <w:t xml:space="preserve">Repeat the </w:t>
      </w:r>
      <w:r w:rsidR="00FB5CFB" w:rsidRPr="00756854">
        <w:rPr>
          <w:lang w:val="en-US"/>
        </w:rPr>
        <w:t>previous</w:t>
      </w:r>
      <w:r w:rsidRPr="00756854">
        <w:rPr>
          <w:lang w:val="en-US"/>
        </w:rPr>
        <w:t xml:space="preserve"> step to upload </w:t>
      </w:r>
      <w:r w:rsidR="00FB5CFB" w:rsidRPr="00756854">
        <w:rPr>
          <w:lang w:val="en-US"/>
        </w:rPr>
        <w:t xml:space="preserve">the </w:t>
      </w:r>
      <w:r w:rsidR="00FD5CE1">
        <w:rPr>
          <w:rStyle w:val="ScreenOutput"/>
        </w:rPr>
        <w:t>Si</w:t>
      </w:r>
      <w:r w:rsidR="00C70FEB">
        <w:rPr>
          <w:rStyle w:val="ScreenOutput"/>
        </w:rPr>
        <w:t>te-</w:t>
      </w:r>
      <w:r w:rsidRPr="00756854">
        <w:rPr>
          <w:rStyle w:val="ScreenOutput"/>
        </w:rPr>
        <w:t>background.png</w:t>
      </w:r>
      <w:r w:rsidRPr="00756854">
        <w:rPr>
          <w:lang w:val="en-US"/>
        </w:rPr>
        <w:t xml:space="preserve"> </w:t>
      </w:r>
      <w:r w:rsidR="00E471A1">
        <w:rPr>
          <w:lang w:val="en-US"/>
        </w:rPr>
        <w:t>image from the same folder</w:t>
      </w:r>
      <w:r w:rsidR="00FB5CFB" w:rsidRPr="00756854">
        <w:rPr>
          <w:lang w:val="en-US"/>
        </w:rPr>
        <w:t>.</w:t>
      </w:r>
    </w:p>
    <w:p w:rsidR="009C3A24" w:rsidRPr="00756854" w:rsidRDefault="009C3A24" w:rsidP="00A148F0">
      <w:pPr>
        <w:pStyle w:val="ListNumber"/>
        <w:numPr>
          <w:ilvl w:val="1"/>
          <w:numId w:val="19"/>
        </w:numPr>
        <w:rPr>
          <w:lang w:val="en-US"/>
        </w:rPr>
      </w:pPr>
      <w:r w:rsidRPr="00756854">
        <w:rPr>
          <w:lang w:val="en-US"/>
        </w:rPr>
        <w:t xml:space="preserve">Navigate back to </w:t>
      </w:r>
      <w:r w:rsidR="00FB5CFB" w:rsidRPr="00756854">
        <w:rPr>
          <w:lang w:val="en-US"/>
        </w:rPr>
        <w:t xml:space="preserve">the </w:t>
      </w:r>
      <w:r w:rsidRPr="00756854">
        <w:rPr>
          <w:i/>
          <w:iCs/>
          <w:lang w:val="en-US"/>
        </w:rPr>
        <w:t>Home</w:t>
      </w:r>
      <w:r w:rsidR="00FB5CFB" w:rsidRPr="00756854">
        <w:rPr>
          <w:lang w:val="en-US"/>
        </w:rPr>
        <w:t xml:space="preserve"> folder using the bread</w:t>
      </w:r>
      <w:r w:rsidRPr="00756854">
        <w:rPr>
          <w:lang w:val="en-US"/>
        </w:rPr>
        <w:t>crumbs</w:t>
      </w:r>
      <w:r w:rsidR="00FB5CFB" w:rsidRPr="00756854">
        <w:rPr>
          <w:lang w:val="en-US"/>
        </w:rPr>
        <w:t>.</w:t>
      </w:r>
    </w:p>
    <w:p w:rsidR="009C3A24" w:rsidRPr="00FD5CE1" w:rsidRDefault="009C3A24" w:rsidP="00A148F0">
      <w:pPr>
        <w:pStyle w:val="ListNumber"/>
        <w:numPr>
          <w:ilvl w:val="1"/>
          <w:numId w:val="19"/>
        </w:numPr>
        <w:rPr>
          <w:lang w:val="en-US"/>
        </w:rPr>
      </w:pPr>
      <w:r w:rsidRPr="00756854">
        <w:rPr>
          <w:lang w:val="en-US"/>
        </w:rPr>
        <w:t xml:space="preserve">In the Search box at the top, type </w:t>
      </w:r>
      <w:r w:rsidR="00FD5CE1">
        <w:rPr>
          <w:rStyle w:val="UserInput"/>
        </w:rPr>
        <w:t>S</w:t>
      </w:r>
      <w:r w:rsidR="00726A59">
        <w:rPr>
          <w:rStyle w:val="UserInput"/>
        </w:rPr>
        <w:t>ite</w:t>
      </w:r>
      <w:r w:rsidR="00C70FEB">
        <w:rPr>
          <w:rStyle w:val="UserInput"/>
        </w:rPr>
        <w:t>-</w:t>
      </w:r>
      <w:r w:rsidRPr="00756854">
        <w:rPr>
          <w:rStyle w:val="UserInput"/>
        </w:rPr>
        <w:t>background</w:t>
      </w:r>
      <w:r w:rsidR="00FB5CFB" w:rsidRPr="00756854">
        <w:rPr>
          <w:rStyle w:val="UserInput"/>
        </w:rPr>
        <w:t xml:space="preserve">. </w:t>
      </w:r>
      <w:r w:rsidR="00FB5CFB" w:rsidRPr="00756854">
        <w:rPr>
          <w:lang w:val="en-US"/>
        </w:rPr>
        <w:t>The file is displayed in the search results.</w:t>
      </w:r>
      <w:r w:rsidR="00FD5CE1">
        <w:rPr>
          <w:lang w:val="en-US"/>
        </w:rPr>
        <w:br/>
      </w:r>
      <w:r w:rsidR="00FD5CE1">
        <w:rPr>
          <w:lang w:val="en-US"/>
        </w:rPr>
        <w:br/>
      </w:r>
      <w:r w:rsidR="00FD5CE1">
        <w:rPr>
          <w:noProof/>
          <w:lang w:val="en-US" w:eastAsia="en-US" w:bidi="he-IL"/>
        </w:rPr>
        <w:drawing>
          <wp:inline distT="0" distB="0" distL="0" distR="0" wp14:anchorId="45408948" wp14:editId="57DF5776">
            <wp:extent cx="6439905" cy="16383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6439905" cy="1638300"/>
                    </a:xfrm>
                    <a:prstGeom prst="rect">
                      <a:avLst/>
                    </a:prstGeom>
                  </pic:spPr>
                </pic:pic>
              </a:graphicData>
            </a:graphic>
          </wp:inline>
        </w:drawing>
      </w:r>
    </w:p>
    <w:p w:rsidR="002A519F" w:rsidRDefault="002A519F">
      <w:pPr>
        <w:tabs>
          <w:tab w:val="clear" w:pos="720"/>
          <w:tab w:val="clear" w:pos="1152"/>
        </w:tabs>
        <w:spacing w:before="0" w:line="240" w:lineRule="auto"/>
        <w:rPr>
          <w:b/>
          <w:bCs/>
          <w:sz w:val="22"/>
          <w:szCs w:val="26"/>
          <w:lang w:bidi="he-IL"/>
        </w:rPr>
      </w:pPr>
      <w:r>
        <w:rPr>
          <w:lang w:bidi="he-IL"/>
        </w:rPr>
        <w:br w:type="page"/>
      </w:r>
    </w:p>
    <w:p w:rsidR="00423F72" w:rsidRPr="00756854" w:rsidRDefault="00423F72" w:rsidP="00423F72">
      <w:pPr>
        <w:pStyle w:val="Heading2"/>
        <w:rPr>
          <w:lang w:val="en-US" w:bidi="he-IL"/>
        </w:rPr>
      </w:pPr>
      <w:bookmarkStart w:id="64" w:name="_Toc381885332"/>
      <w:r w:rsidRPr="00756854">
        <w:rPr>
          <w:lang w:val="en-US" w:bidi="he-IL"/>
        </w:rPr>
        <w:lastRenderedPageBreak/>
        <w:t>Import a site from the Cloud Portal Market Place</w:t>
      </w:r>
      <w:bookmarkEnd w:id="64"/>
    </w:p>
    <w:p w:rsidR="00423F72" w:rsidRPr="00756854" w:rsidRDefault="00423F72" w:rsidP="00A148F0">
      <w:pPr>
        <w:pStyle w:val="ListNumber"/>
        <w:numPr>
          <w:ilvl w:val="1"/>
          <w:numId w:val="20"/>
        </w:numPr>
        <w:rPr>
          <w:lang w:val="en-US"/>
        </w:rPr>
      </w:pPr>
      <w:r w:rsidRPr="00756854">
        <w:rPr>
          <w:lang w:val="en-US"/>
        </w:rPr>
        <w:t xml:space="preserve">Click the </w:t>
      </w:r>
      <w:r w:rsidRPr="00756854">
        <w:rPr>
          <w:i/>
          <w:iCs/>
          <w:lang w:val="en-US"/>
        </w:rPr>
        <w:t>MARKET PLACE</w:t>
      </w:r>
      <w:r w:rsidRPr="00756854">
        <w:rPr>
          <w:lang w:val="en-US"/>
        </w:rPr>
        <w:t xml:space="preserve"> tab. All sites available in the Market Place are displayed: </w:t>
      </w:r>
    </w:p>
    <w:p w:rsidR="00423F72" w:rsidRPr="00756854" w:rsidRDefault="009302B9" w:rsidP="002A519F">
      <w:pPr>
        <w:pStyle w:val="ListContinue"/>
        <w:spacing w:before="120"/>
      </w:pPr>
      <w:r>
        <w:rPr>
          <w:noProof/>
          <w:lang w:eastAsia="en-US" w:bidi="he-IL"/>
        </w:rPr>
        <w:drawing>
          <wp:inline distT="0" distB="0" distL="0" distR="0" wp14:anchorId="2E2B2E92" wp14:editId="49A675AC">
            <wp:extent cx="4320540" cy="3081885"/>
            <wp:effectExtent l="0" t="0" r="381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320540" cy="3081885"/>
                    </a:xfrm>
                    <a:prstGeom prst="rect">
                      <a:avLst/>
                    </a:prstGeom>
                  </pic:spPr>
                </pic:pic>
              </a:graphicData>
            </a:graphic>
          </wp:inline>
        </w:drawing>
      </w:r>
    </w:p>
    <w:p w:rsidR="00423F72" w:rsidRPr="00756854" w:rsidRDefault="00423F72" w:rsidP="00A148F0">
      <w:pPr>
        <w:pStyle w:val="ListNumber"/>
        <w:numPr>
          <w:ilvl w:val="1"/>
          <w:numId w:val="20"/>
        </w:numPr>
        <w:rPr>
          <w:lang w:val="en-US"/>
        </w:rPr>
      </w:pPr>
      <w:r w:rsidRPr="00756854">
        <w:rPr>
          <w:lang w:val="en-US"/>
        </w:rPr>
        <w:t xml:space="preserve">Hover over the </w:t>
      </w:r>
      <w:r w:rsidRPr="00756854">
        <w:rPr>
          <w:i/>
          <w:iCs/>
          <w:lang w:val="en-US"/>
        </w:rPr>
        <w:t>ATOMIC Open House Event</w:t>
      </w:r>
      <w:r w:rsidRPr="00756854">
        <w:rPr>
          <w:lang w:val="en-US"/>
        </w:rPr>
        <w:t xml:space="preserve"> site</w:t>
      </w:r>
      <w:r w:rsidR="002A519F">
        <w:rPr>
          <w:lang w:val="en-US"/>
        </w:rPr>
        <w:t xml:space="preserve"> card</w:t>
      </w:r>
      <w:r w:rsidRPr="00756854">
        <w:rPr>
          <w:lang w:val="en-US"/>
        </w:rPr>
        <w:t>.</w:t>
      </w:r>
    </w:p>
    <w:p w:rsidR="00423F72" w:rsidRPr="00756854" w:rsidRDefault="00423F72" w:rsidP="00423F72">
      <w:pPr>
        <w:pStyle w:val="ListContinue"/>
      </w:pPr>
      <w:r w:rsidRPr="00756854">
        <w:rPr>
          <w:noProof/>
          <w:lang w:eastAsia="en-US" w:bidi="he-IL"/>
        </w:rPr>
        <w:drawing>
          <wp:inline distT="0" distB="0" distL="0" distR="0" wp14:anchorId="11FD3123" wp14:editId="3952C38A">
            <wp:extent cx="2074689" cy="1740563"/>
            <wp:effectExtent l="19050" t="19050" r="20955" b="120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071941" cy="1738258"/>
                    </a:xfrm>
                    <a:prstGeom prst="rect">
                      <a:avLst/>
                    </a:prstGeom>
                    <a:ln>
                      <a:solidFill>
                        <a:schemeClr val="bg2"/>
                      </a:solidFill>
                    </a:ln>
                  </pic:spPr>
                </pic:pic>
              </a:graphicData>
            </a:graphic>
          </wp:inline>
        </w:drawing>
      </w:r>
      <w:r w:rsidRPr="00756854">
        <w:br/>
      </w:r>
    </w:p>
    <w:p w:rsidR="00423F72" w:rsidRPr="00756854" w:rsidRDefault="00423F72" w:rsidP="00A148F0">
      <w:pPr>
        <w:pStyle w:val="ListNumber"/>
        <w:numPr>
          <w:ilvl w:val="1"/>
          <w:numId w:val="20"/>
        </w:numPr>
        <w:rPr>
          <w:lang w:val="en-US"/>
        </w:rPr>
      </w:pPr>
      <w:r w:rsidRPr="00756854">
        <w:rPr>
          <w:lang w:val="en-US"/>
        </w:rPr>
        <w:t xml:space="preserve">Click </w:t>
      </w:r>
      <w:proofErr w:type="gramStart"/>
      <w:r w:rsidR="00E80536" w:rsidRPr="00756854">
        <w:rPr>
          <w:i/>
          <w:iCs/>
          <w:lang w:val="en-US"/>
        </w:rPr>
        <w:t>More</w:t>
      </w:r>
      <w:proofErr w:type="gramEnd"/>
      <w:r w:rsidR="00E80536" w:rsidRPr="00756854">
        <w:rPr>
          <w:i/>
          <w:iCs/>
          <w:lang w:val="en-US"/>
        </w:rPr>
        <w:t xml:space="preserve"> i</w:t>
      </w:r>
      <w:r w:rsidRPr="00756854">
        <w:rPr>
          <w:i/>
          <w:iCs/>
          <w:lang w:val="en-US"/>
        </w:rPr>
        <w:t>nfo</w:t>
      </w:r>
      <w:r w:rsidRPr="00756854">
        <w:rPr>
          <w:lang w:val="en-US"/>
        </w:rPr>
        <w:t xml:space="preserve"> to get detailed information about this site.</w:t>
      </w:r>
    </w:p>
    <w:p w:rsidR="00423F72" w:rsidRPr="00756854" w:rsidRDefault="00423F72" w:rsidP="00A148F0">
      <w:pPr>
        <w:pStyle w:val="ListNumber"/>
        <w:numPr>
          <w:ilvl w:val="1"/>
          <w:numId w:val="20"/>
        </w:numPr>
        <w:rPr>
          <w:lang w:val="en-US"/>
        </w:rPr>
      </w:pPr>
      <w:r w:rsidRPr="00756854">
        <w:rPr>
          <w:lang w:val="en-US"/>
        </w:rPr>
        <w:t xml:space="preserve">Click + </w:t>
      </w:r>
      <w:r w:rsidRPr="00756854">
        <w:rPr>
          <w:i/>
          <w:iCs/>
          <w:lang w:val="en-US"/>
        </w:rPr>
        <w:t>Get this Site</w:t>
      </w:r>
      <w:r w:rsidRPr="00756854">
        <w:rPr>
          <w:lang w:val="en-US"/>
        </w:rPr>
        <w:t xml:space="preserve"> to import the </w:t>
      </w:r>
      <w:r w:rsidRPr="00756854">
        <w:rPr>
          <w:i/>
          <w:iCs/>
          <w:lang w:val="en-US"/>
        </w:rPr>
        <w:t>ATOMIC</w:t>
      </w:r>
      <w:r w:rsidRPr="00756854">
        <w:rPr>
          <w:lang w:val="en-US"/>
        </w:rPr>
        <w:t xml:space="preserve"> site to your trial account. </w:t>
      </w:r>
      <w:r w:rsidR="00E80536" w:rsidRPr="00756854">
        <w:rPr>
          <w:lang w:val="en-US"/>
        </w:rPr>
        <w:t>A</w:t>
      </w:r>
      <w:r w:rsidRPr="00756854">
        <w:rPr>
          <w:lang w:val="en-US"/>
        </w:rPr>
        <w:t xml:space="preserve"> notification</w:t>
      </w:r>
      <w:r w:rsidR="00E80536" w:rsidRPr="00756854">
        <w:rPr>
          <w:lang w:val="en-US"/>
        </w:rPr>
        <w:t xml:space="preserve"> message is displayed when</w:t>
      </w:r>
      <w:r w:rsidRPr="00756854">
        <w:rPr>
          <w:lang w:val="en-US"/>
        </w:rPr>
        <w:t xml:space="preserve"> the site has been added to you</w:t>
      </w:r>
      <w:r w:rsidR="00E80536" w:rsidRPr="00756854">
        <w:rPr>
          <w:lang w:val="en-US"/>
        </w:rPr>
        <w:t>r</w:t>
      </w:r>
      <w:r w:rsidRPr="00756854">
        <w:rPr>
          <w:lang w:val="en-US"/>
        </w:rPr>
        <w:t xml:space="preserve"> Site Directory.</w:t>
      </w:r>
    </w:p>
    <w:p w:rsidR="00E80536" w:rsidRPr="00756854" w:rsidRDefault="00423F72" w:rsidP="00A148F0">
      <w:pPr>
        <w:pStyle w:val="ListNumber"/>
        <w:numPr>
          <w:ilvl w:val="1"/>
          <w:numId w:val="20"/>
        </w:numPr>
        <w:rPr>
          <w:lang w:val="en-US"/>
        </w:rPr>
      </w:pPr>
      <w:r w:rsidRPr="00756854">
        <w:rPr>
          <w:lang w:val="en-US"/>
        </w:rPr>
        <w:t xml:space="preserve">Click the </w:t>
      </w:r>
      <w:r w:rsidRPr="00756854">
        <w:rPr>
          <w:i/>
          <w:iCs/>
          <w:lang w:val="en-US"/>
        </w:rPr>
        <w:t>SITE DIRECTORY</w:t>
      </w:r>
      <w:r w:rsidRPr="00756854">
        <w:rPr>
          <w:lang w:val="en-US"/>
        </w:rPr>
        <w:t xml:space="preserve"> tab to view your available sites.</w:t>
      </w:r>
      <w:r w:rsidR="00E80536" w:rsidRPr="00756854">
        <w:rPr>
          <w:lang w:val="en-US"/>
        </w:rPr>
        <w:t xml:space="preserve"> You will see the following new site card:</w:t>
      </w:r>
    </w:p>
    <w:p w:rsidR="00423F72" w:rsidRPr="00756854" w:rsidRDefault="00E80536" w:rsidP="00E80536">
      <w:pPr>
        <w:pStyle w:val="ListContinue"/>
      </w:pPr>
      <w:r w:rsidRPr="00756854">
        <w:rPr>
          <w:lang w:bidi="he-IL"/>
        </w:rPr>
        <w:t xml:space="preserve"> </w:t>
      </w:r>
      <w:r w:rsidR="00423F72" w:rsidRPr="00756854">
        <w:rPr>
          <w:noProof/>
          <w:lang w:eastAsia="en-US" w:bidi="he-IL"/>
        </w:rPr>
        <w:drawing>
          <wp:inline distT="0" distB="0" distL="0" distR="0" wp14:anchorId="372444F9" wp14:editId="0576D502">
            <wp:extent cx="1874520" cy="17041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882352" cy="1711230"/>
                    </a:xfrm>
                    <a:prstGeom prst="rect">
                      <a:avLst/>
                    </a:prstGeom>
                  </pic:spPr>
                </pic:pic>
              </a:graphicData>
            </a:graphic>
          </wp:inline>
        </w:drawing>
      </w:r>
    </w:p>
    <w:p w:rsidR="009302B9" w:rsidRDefault="009302B9" w:rsidP="009302B9">
      <w:pPr>
        <w:tabs>
          <w:tab w:val="clear" w:pos="720"/>
          <w:tab w:val="clear" w:pos="1152"/>
        </w:tabs>
        <w:spacing w:before="0"/>
      </w:pPr>
    </w:p>
    <w:p w:rsidR="002A519F" w:rsidRDefault="002A519F">
      <w:pPr>
        <w:tabs>
          <w:tab w:val="clear" w:pos="720"/>
          <w:tab w:val="clear" w:pos="1152"/>
        </w:tabs>
        <w:spacing w:before="0" w:line="240" w:lineRule="auto"/>
        <w:rPr>
          <w:rFonts w:cs="Arial"/>
          <w:lang w:eastAsia="ja-JP"/>
        </w:rPr>
      </w:pPr>
      <w:r>
        <w:br w:type="page"/>
      </w:r>
    </w:p>
    <w:p w:rsidR="002A519F" w:rsidRPr="002A519F" w:rsidRDefault="009302B9" w:rsidP="002A519F">
      <w:pPr>
        <w:pStyle w:val="ListNumber"/>
        <w:numPr>
          <w:ilvl w:val="1"/>
          <w:numId w:val="20"/>
        </w:numPr>
      </w:pPr>
      <w:r w:rsidRPr="009302B9">
        <w:rPr>
          <w:lang w:val="en-US"/>
        </w:rPr>
        <w:lastRenderedPageBreak/>
        <w:t>Ho</w:t>
      </w:r>
      <w:r w:rsidR="00423F72" w:rsidRPr="009302B9">
        <w:rPr>
          <w:lang w:val="en-US"/>
        </w:rPr>
        <w:t xml:space="preserve">ver the </w:t>
      </w:r>
      <w:r w:rsidR="00423F72" w:rsidRPr="002A519F">
        <w:rPr>
          <w:i/>
          <w:iCs/>
          <w:lang w:val="en-US"/>
        </w:rPr>
        <w:t>ATOMIC Open House Event</w:t>
      </w:r>
      <w:r w:rsidR="00423F72" w:rsidRPr="009302B9">
        <w:rPr>
          <w:lang w:val="en-US"/>
        </w:rPr>
        <w:t xml:space="preserve"> site</w:t>
      </w:r>
      <w:r w:rsidR="00E80536" w:rsidRPr="009302B9">
        <w:rPr>
          <w:lang w:val="en-US"/>
        </w:rPr>
        <w:t xml:space="preserve"> and click </w:t>
      </w:r>
      <w:r w:rsidR="00E80536" w:rsidRPr="002A519F">
        <w:rPr>
          <w:i/>
          <w:iCs/>
          <w:lang w:val="en-US"/>
        </w:rPr>
        <w:t>Edit</w:t>
      </w:r>
      <w:r w:rsidR="00E80536" w:rsidRPr="009302B9">
        <w:rPr>
          <w:lang w:val="en-US"/>
        </w:rPr>
        <w:t xml:space="preserve"> to open the site for editing</w:t>
      </w:r>
      <w:r w:rsidR="00E80536" w:rsidRPr="00756854">
        <w:rPr>
          <w:lang w:val="en-US"/>
        </w:rPr>
        <w:t>.</w:t>
      </w:r>
    </w:p>
    <w:p w:rsidR="00423F72" w:rsidRPr="00756854" w:rsidRDefault="00423F72" w:rsidP="002A519F">
      <w:pPr>
        <w:pStyle w:val="ListContinue"/>
      </w:pPr>
      <w:r w:rsidRPr="00756854">
        <w:rPr>
          <w:noProof/>
          <w:lang w:eastAsia="en-US" w:bidi="he-IL"/>
        </w:rPr>
        <w:drawing>
          <wp:inline distT="0" distB="0" distL="0" distR="0" wp14:anchorId="3AD66B51" wp14:editId="4EDFE81A">
            <wp:extent cx="2339340" cy="2132685"/>
            <wp:effectExtent l="0" t="0" r="381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337396" cy="2130912"/>
                    </a:xfrm>
                    <a:prstGeom prst="rect">
                      <a:avLst/>
                    </a:prstGeom>
                  </pic:spPr>
                </pic:pic>
              </a:graphicData>
            </a:graphic>
          </wp:inline>
        </w:drawing>
      </w:r>
    </w:p>
    <w:p w:rsidR="00E80536" w:rsidRPr="00756854" w:rsidRDefault="00E80536" w:rsidP="00E80536">
      <w:pPr>
        <w:pStyle w:val="Heading2"/>
        <w:rPr>
          <w:lang w:val="en-US" w:bidi="he-IL"/>
        </w:rPr>
      </w:pPr>
      <w:bookmarkStart w:id="65" w:name="_Toc381885333"/>
      <w:r w:rsidRPr="00756854">
        <w:rPr>
          <w:lang w:val="en-US" w:bidi="he-IL"/>
        </w:rPr>
        <w:t>Configure site design settings</w:t>
      </w:r>
      <w:bookmarkEnd w:id="65"/>
    </w:p>
    <w:p w:rsidR="00E80536" w:rsidRPr="00756854" w:rsidRDefault="00E80536" w:rsidP="00082236">
      <w:pPr>
        <w:pStyle w:val="ListNumber"/>
        <w:rPr>
          <w:lang w:val="en-US"/>
        </w:rPr>
      </w:pPr>
      <w:r w:rsidRPr="00756854">
        <w:rPr>
          <w:lang w:val="en-US"/>
        </w:rPr>
        <w:t xml:space="preserve">From the side-panel menu, click </w:t>
      </w:r>
      <w:r w:rsidRPr="00756854">
        <w:rPr>
          <w:noProof/>
          <w:lang w:val="en-US" w:eastAsia="en-US" w:bidi="he-IL"/>
        </w:rPr>
        <w:drawing>
          <wp:inline distT="0" distB="0" distL="0" distR="0" wp14:anchorId="7ED819F0" wp14:editId="43680CFD">
            <wp:extent cx="199505" cy="182880"/>
            <wp:effectExtent l="0" t="0" r="0" b="762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1199" cy="184433"/>
                    </a:xfrm>
                    <a:prstGeom prst="rect">
                      <a:avLst/>
                    </a:prstGeom>
                  </pic:spPr>
                </pic:pic>
              </a:graphicData>
            </a:graphic>
          </wp:inline>
        </w:drawing>
      </w:r>
      <w:r w:rsidRPr="00756854">
        <w:rPr>
          <w:lang w:val="en-US"/>
        </w:rPr>
        <w:t xml:space="preserve"> (Design Settings). The </w:t>
      </w:r>
      <w:r w:rsidRPr="001C512E">
        <w:rPr>
          <w:i/>
          <w:iCs/>
          <w:lang w:val="en-US"/>
        </w:rPr>
        <w:t>Design Settings</w:t>
      </w:r>
      <w:r w:rsidRPr="00756854">
        <w:rPr>
          <w:lang w:val="en-US"/>
        </w:rPr>
        <w:t xml:space="preserve"> panel opens.</w:t>
      </w:r>
    </w:p>
    <w:p w:rsidR="00E80536" w:rsidRPr="00756854" w:rsidRDefault="00E80536" w:rsidP="00082236">
      <w:pPr>
        <w:pStyle w:val="ListNumber"/>
        <w:rPr>
          <w:lang w:val="en-US"/>
        </w:rPr>
      </w:pPr>
      <w:r w:rsidRPr="00756854">
        <w:rPr>
          <w:lang w:val="en-US"/>
        </w:rPr>
        <w:t xml:space="preserve">To use a grid for your page layout, click the </w:t>
      </w:r>
      <w:r w:rsidRPr="00756854">
        <w:rPr>
          <w:noProof/>
          <w:position w:val="-6"/>
          <w:lang w:val="en-US" w:eastAsia="en-US" w:bidi="he-IL"/>
        </w:rPr>
        <w:drawing>
          <wp:inline distT="0" distB="0" distL="0" distR="0" wp14:anchorId="09C7290B" wp14:editId="387E4A63">
            <wp:extent cx="232703" cy="242011"/>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35643" cy="245068"/>
                    </a:xfrm>
                    <a:prstGeom prst="rect">
                      <a:avLst/>
                    </a:prstGeom>
                  </pic:spPr>
                </pic:pic>
              </a:graphicData>
            </a:graphic>
          </wp:inline>
        </w:drawing>
      </w:r>
      <w:r w:rsidRPr="00756854">
        <w:rPr>
          <w:lang w:val="en-US"/>
        </w:rPr>
        <w:t xml:space="preserve"> (Show/Hide grid) </w:t>
      </w:r>
      <w:r w:rsidR="00823DF0" w:rsidRPr="00756854">
        <w:rPr>
          <w:lang w:val="en-US"/>
        </w:rPr>
        <w:t>toggle button</w:t>
      </w:r>
      <w:r w:rsidRPr="00756854">
        <w:rPr>
          <w:lang w:val="en-US"/>
        </w:rPr>
        <w:t xml:space="preserve"> in the </w:t>
      </w:r>
      <w:r w:rsidRPr="00756854">
        <w:rPr>
          <w:i/>
          <w:iCs/>
          <w:lang w:val="en-US"/>
        </w:rPr>
        <w:t>Help Lines</w:t>
      </w:r>
      <w:r w:rsidRPr="00756854">
        <w:rPr>
          <w:lang w:val="en-US"/>
        </w:rPr>
        <w:t xml:space="preserve"> field. </w:t>
      </w:r>
      <w:r w:rsidRPr="00756854">
        <w:rPr>
          <w:lang w:val="en-US"/>
        </w:rPr>
        <w:br/>
        <w:t>The grid is overlaid on the page.</w:t>
      </w:r>
    </w:p>
    <w:p w:rsidR="00E80536" w:rsidRPr="00756854" w:rsidRDefault="00E80536" w:rsidP="00082236">
      <w:pPr>
        <w:pStyle w:val="ListNumber"/>
        <w:rPr>
          <w:lang w:val="en-US"/>
        </w:rPr>
      </w:pPr>
      <w:r w:rsidRPr="00756854">
        <w:rPr>
          <w:lang w:val="en-US"/>
        </w:rPr>
        <w:t xml:space="preserve">Click the </w:t>
      </w:r>
      <w:r w:rsidRPr="00756854">
        <w:rPr>
          <w:i/>
          <w:iCs/>
          <w:lang w:val="en-US"/>
        </w:rPr>
        <w:t>Show more</w:t>
      </w:r>
      <w:r w:rsidRPr="00756854">
        <w:rPr>
          <w:lang w:val="en-US"/>
        </w:rPr>
        <w:t xml:space="preserve"> link to change the site layout at a fine granularity, as follows:</w:t>
      </w:r>
    </w:p>
    <w:p w:rsidR="00E80536" w:rsidRPr="00756854" w:rsidRDefault="00E80536" w:rsidP="00E80536">
      <w:pPr>
        <w:pStyle w:val="ListBullet2"/>
      </w:pPr>
      <w:r w:rsidRPr="00756854">
        <w:t xml:space="preserve">Keep the </w:t>
      </w:r>
      <w:r w:rsidRPr="00756854">
        <w:rPr>
          <w:i/>
          <w:iCs/>
        </w:rPr>
        <w:t>Site Width</w:t>
      </w:r>
      <w:r w:rsidRPr="00756854">
        <w:t xml:space="preserve"> at 1024 pixels for a better layout experience.</w:t>
      </w:r>
    </w:p>
    <w:p w:rsidR="00E80536" w:rsidRPr="00756854" w:rsidRDefault="00E80536" w:rsidP="00E80536">
      <w:pPr>
        <w:pStyle w:val="ListBullet2"/>
      </w:pPr>
      <w:r w:rsidRPr="00756854">
        <w:t xml:space="preserve">Using the </w:t>
      </w:r>
      <w:r w:rsidRPr="00756854">
        <w:rPr>
          <w:i/>
          <w:iCs/>
        </w:rPr>
        <w:t xml:space="preserve">Minimum Space </w:t>
      </w:r>
      <w:proofErr w:type="gramStart"/>
      <w:r w:rsidRPr="00756854">
        <w:rPr>
          <w:i/>
          <w:iCs/>
        </w:rPr>
        <w:t>Between</w:t>
      </w:r>
      <w:proofErr w:type="gramEnd"/>
      <w:r w:rsidRPr="00756854">
        <w:rPr>
          <w:i/>
          <w:iCs/>
        </w:rPr>
        <w:t xml:space="preserve"> Widgets</w:t>
      </w:r>
      <w:r w:rsidRPr="00756854">
        <w:t xml:space="preserve"> slider or text box, set the gap between widgets to </w:t>
      </w:r>
      <w:r w:rsidRPr="00756854">
        <w:rPr>
          <w:rFonts w:ascii="Courier New" w:hAnsi="Courier New" w:cs="Courier New"/>
          <w:b/>
          <w:bCs/>
        </w:rPr>
        <w:t>0</w:t>
      </w:r>
      <w:r w:rsidRPr="00756854">
        <w:rPr>
          <w:rFonts w:asciiTheme="minorBidi" w:hAnsiTheme="minorBidi" w:cstheme="minorBidi"/>
        </w:rPr>
        <w:t xml:space="preserve"> pixels</w:t>
      </w:r>
      <w:r w:rsidRPr="00756854">
        <w:t xml:space="preserve"> (if specified otherwise).</w:t>
      </w:r>
    </w:p>
    <w:p w:rsidR="00E80536" w:rsidRPr="00756854" w:rsidRDefault="00E80536" w:rsidP="00E80536">
      <w:pPr>
        <w:rPr>
          <w:lang w:bidi="he-IL"/>
        </w:rPr>
      </w:pPr>
    </w:p>
    <w:p w:rsidR="00E80536" w:rsidRPr="00756854" w:rsidRDefault="00E80536" w:rsidP="00E03368">
      <w:pPr>
        <w:pStyle w:val="Heading1"/>
        <w:rPr>
          <w:lang w:val="en-US" w:bidi="he-IL"/>
        </w:rPr>
      </w:pPr>
      <w:bookmarkStart w:id="66" w:name="_Toc381885334"/>
      <w:r w:rsidRPr="00756854">
        <w:rPr>
          <w:lang w:val="en-US" w:bidi="he-IL"/>
        </w:rPr>
        <w:t>Exercise 5: Manag</w:t>
      </w:r>
      <w:r w:rsidR="00E03368" w:rsidRPr="00756854">
        <w:rPr>
          <w:lang w:val="en-US" w:bidi="he-IL"/>
        </w:rPr>
        <w:t>ing</w:t>
      </w:r>
      <w:r w:rsidRPr="00756854">
        <w:rPr>
          <w:lang w:val="en-US" w:bidi="he-IL"/>
        </w:rPr>
        <w:t xml:space="preserve"> Pages and Content in Your Site</w:t>
      </w:r>
      <w:bookmarkEnd w:id="66"/>
    </w:p>
    <w:p w:rsidR="00E80536" w:rsidRPr="00756854" w:rsidRDefault="00E80536" w:rsidP="00E80536">
      <w:pPr>
        <w:rPr>
          <w:lang w:bidi="he-IL"/>
        </w:rPr>
      </w:pPr>
      <w:r w:rsidRPr="00756854">
        <w:rPr>
          <w:lang w:bidi="he-IL"/>
        </w:rPr>
        <w:t>In this exercise, you will learn how to remove, add and manage templates by applying page management capabilities. You will add content to the new pages to expose the applications deployed to your account in SAP HANA Cloud platform.</w:t>
      </w:r>
    </w:p>
    <w:p w:rsidR="00E80536" w:rsidRPr="00756854" w:rsidRDefault="00E80536" w:rsidP="00E80536">
      <w:pPr>
        <w:pStyle w:val="Heading2"/>
        <w:rPr>
          <w:lang w:val="en-US" w:bidi="he-IL"/>
        </w:rPr>
      </w:pPr>
      <w:bookmarkStart w:id="67" w:name="_Toc381885335"/>
      <w:bookmarkStart w:id="68" w:name="_Toc374347374"/>
      <w:r w:rsidRPr="00756854">
        <w:rPr>
          <w:lang w:val="en-US" w:bidi="he-IL"/>
        </w:rPr>
        <w:t>Delete a page</w:t>
      </w:r>
      <w:bookmarkEnd w:id="67"/>
    </w:p>
    <w:p w:rsidR="00E80536" w:rsidRPr="00756854" w:rsidRDefault="00E80536" w:rsidP="00A148F0">
      <w:pPr>
        <w:pStyle w:val="ListNumber"/>
        <w:numPr>
          <w:ilvl w:val="1"/>
          <w:numId w:val="21"/>
        </w:numPr>
        <w:rPr>
          <w:lang w:val="en-US" w:bidi="he-IL"/>
        </w:rPr>
      </w:pPr>
      <w:r w:rsidRPr="00756854">
        <w:rPr>
          <w:lang w:val="en-US" w:bidi="he-IL"/>
        </w:rPr>
        <w:t xml:space="preserve">From the side-panel menu, click </w:t>
      </w:r>
      <w:r w:rsidRPr="00756854">
        <w:rPr>
          <w:noProof/>
          <w:lang w:val="en-US" w:eastAsia="en-US" w:bidi="he-IL"/>
        </w:rPr>
        <w:drawing>
          <wp:inline distT="0" distB="0" distL="0" distR="0" wp14:anchorId="5FF88510" wp14:editId="5C15B37E">
            <wp:extent cx="205740" cy="205740"/>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205740" cy="205740"/>
                    </a:xfrm>
                    <a:prstGeom prst="rect">
                      <a:avLst/>
                    </a:prstGeom>
                  </pic:spPr>
                </pic:pic>
              </a:graphicData>
            </a:graphic>
          </wp:inline>
        </w:drawing>
      </w:r>
      <w:r w:rsidRPr="00756854">
        <w:rPr>
          <w:lang w:val="en-US" w:bidi="he-IL"/>
        </w:rPr>
        <w:t xml:space="preserve"> (Page Management). The </w:t>
      </w:r>
      <w:r w:rsidRPr="00756854">
        <w:rPr>
          <w:i/>
          <w:iCs/>
          <w:lang w:val="en-US" w:bidi="he-IL"/>
        </w:rPr>
        <w:t>Page Management</w:t>
      </w:r>
      <w:r w:rsidRPr="00756854">
        <w:rPr>
          <w:lang w:val="en-US" w:bidi="he-IL"/>
        </w:rPr>
        <w:t xml:space="preserve"> panel opens.</w:t>
      </w:r>
    </w:p>
    <w:p w:rsidR="00E80536" w:rsidRPr="00756854" w:rsidRDefault="00E80536" w:rsidP="00A148F0">
      <w:pPr>
        <w:pStyle w:val="ListNumber"/>
        <w:numPr>
          <w:ilvl w:val="1"/>
          <w:numId w:val="21"/>
        </w:numPr>
        <w:rPr>
          <w:lang w:val="en-US" w:bidi="he-IL"/>
        </w:rPr>
      </w:pPr>
      <w:r w:rsidRPr="00756854">
        <w:rPr>
          <w:lang w:val="en-US" w:bidi="he-IL"/>
        </w:rPr>
        <w:t xml:space="preserve">Select the </w:t>
      </w:r>
      <w:r w:rsidRPr="00756854">
        <w:rPr>
          <w:i/>
          <w:iCs/>
          <w:lang w:val="en-US" w:bidi="he-IL"/>
        </w:rPr>
        <w:t>Agenda</w:t>
      </w:r>
      <w:r w:rsidRPr="00756854">
        <w:rPr>
          <w:lang w:val="en-US" w:bidi="he-IL"/>
        </w:rPr>
        <w:t xml:space="preserve"> page</w:t>
      </w:r>
      <w:r w:rsidR="00B10350" w:rsidRPr="00756854">
        <w:rPr>
          <w:lang w:val="en-US" w:bidi="he-IL"/>
        </w:rPr>
        <w:t>,</w:t>
      </w:r>
      <w:r w:rsidRPr="00756854">
        <w:rPr>
          <w:lang w:val="en-US" w:bidi="he-IL"/>
        </w:rPr>
        <w:t xml:space="preserve"> click the </w:t>
      </w:r>
      <w:r w:rsidRPr="00756854">
        <w:rPr>
          <w:noProof/>
          <w:lang w:val="en-US" w:eastAsia="en-US" w:bidi="he-IL"/>
        </w:rPr>
        <w:drawing>
          <wp:inline distT="0" distB="0" distL="0" distR="0" wp14:anchorId="4793CC34" wp14:editId="0C0DC228">
            <wp:extent cx="287215" cy="23446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b="18367"/>
                    <a:stretch/>
                  </pic:blipFill>
                  <pic:spPr bwMode="auto">
                    <a:xfrm>
                      <a:off x="0" y="0"/>
                      <a:ext cx="288000" cy="235102"/>
                    </a:xfrm>
                    <a:prstGeom prst="rect">
                      <a:avLst/>
                    </a:prstGeom>
                    <a:ln>
                      <a:noFill/>
                    </a:ln>
                    <a:extLst>
                      <a:ext uri="{53640926-AAD7-44D8-BBD7-CCE9431645EC}">
                        <a14:shadowObscured xmlns:a14="http://schemas.microsoft.com/office/drawing/2010/main"/>
                      </a:ext>
                    </a:extLst>
                  </pic:spPr>
                </pic:pic>
              </a:graphicData>
            </a:graphic>
          </wp:inline>
        </w:drawing>
      </w:r>
      <w:r w:rsidRPr="00756854">
        <w:rPr>
          <w:lang w:val="en-US" w:bidi="he-IL"/>
        </w:rPr>
        <w:t>(Delete) icon</w:t>
      </w:r>
      <w:r w:rsidR="00B10350" w:rsidRPr="00756854">
        <w:rPr>
          <w:lang w:val="en-US" w:bidi="he-IL"/>
        </w:rPr>
        <w:t xml:space="preserve"> and click </w:t>
      </w:r>
      <w:proofErr w:type="gramStart"/>
      <w:r w:rsidR="00B10350" w:rsidRPr="00756854">
        <w:rPr>
          <w:i/>
          <w:iCs/>
          <w:lang w:val="en-US" w:bidi="he-IL"/>
        </w:rPr>
        <w:t>Yes</w:t>
      </w:r>
      <w:proofErr w:type="gramEnd"/>
      <w:r w:rsidR="00B10350" w:rsidRPr="00756854">
        <w:rPr>
          <w:lang w:val="en-US" w:bidi="he-IL"/>
        </w:rPr>
        <w:t xml:space="preserve"> in the confirmation dialog box</w:t>
      </w:r>
      <w:r w:rsidRPr="00756854">
        <w:rPr>
          <w:lang w:val="en-US" w:bidi="he-IL"/>
        </w:rPr>
        <w:t>.</w:t>
      </w:r>
    </w:p>
    <w:p w:rsidR="00E80536" w:rsidRPr="00756854" w:rsidRDefault="00E80536" w:rsidP="00A148F0">
      <w:pPr>
        <w:pStyle w:val="ListNumber"/>
        <w:numPr>
          <w:ilvl w:val="1"/>
          <w:numId w:val="21"/>
        </w:numPr>
        <w:rPr>
          <w:lang w:val="en-US" w:bidi="he-IL"/>
        </w:rPr>
      </w:pPr>
      <w:r w:rsidRPr="00756854">
        <w:rPr>
          <w:lang w:val="en-US" w:bidi="he-IL"/>
        </w:rPr>
        <w:t xml:space="preserve">Repeat the </w:t>
      </w:r>
      <w:r w:rsidR="00B10350" w:rsidRPr="00756854">
        <w:rPr>
          <w:lang w:val="en-US" w:bidi="he-IL"/>
        </w:rPr>
        <w:t>step</w:t>
      </w:r>
      <w:r w:rsidRPr="00756854">
        <w:rPr>
          <w:lang w:val="en-US" w:bidi="he-IL"/>
        </w:rPr>
        <w:t xml:space="preserve"> to delete the </w:t>
      </w:r>
      <w:r w:rsidRPr="00756854">
        <w:rPr>
          <w:i/>
          <w:iCs/>
          <w:lang w:val="en-US" w:bidi="he-IL"/>
        </w:rPr>
        <w:t>Accommodations</w:t>
      </w:r>
      <w:r w:rsidRPr="00756854">
        <w:rPr>
          <w:lang w:val="en-US" w:bidi="he-IL"/>
        </w:rPr>
        <w:t xml:space="preserve"> page.</w:t>
      </w:r>
    </w:p>
    <w:p w:rsidR="00E80536" w:rsidRPr="00756854" w:rsidRDefault="00E55B34" w:rsidP="00E80536">
      <w:pPr>
        <w:pStyle w:val="Heading2"/>
        <w:rPr>
          <w:lang w:val="en-US" w:bidi="he-IL"/>
        </w:rPr>
      </w:pPr>
      <w:r>
        <w:rPr>
          <w:lang w:val="en-US" w:bidi="he-IL"/>
        </w:rPr>
        <w:br/>
      </w:r>
      <w:bookmarkStart w:id="69" w:name="_Toc381885336"/>
      <w:r w:rsidR="00E80536" w:rsidRPr="00756854">
        <w:rPr>
          <w:lang w:val="en-US" w:bidi="he-IL"/>
        </w:rPr>
        <w:t>Add new page</w:t>
      </w:r>
      <w:bookmarkEnd w:id="68"/>
      <w:r w:rsidR="00E80536" w:rsidRPr="00756854">
        <w:rPr>
          <w:lang w:val="en-US" w:bidi="he-IL"/>
        </w:rPr>
        <w:t>s to the site</w:t>
      </w:r>
      <w:bookmarkEnd w:id="69"/>
    </w:p>
    <w:p w:rsidR="00E80536" w:rsidRPr="00756854" w:rsidRDefault="00E80536" w:rsidP="00A148F0">
      <w:pPr>
        <w:pStyle w:val="ListNumber"/>
        <w:numPr>
          <w:ilvl w:val="1"/>
          <w:numId w:val="22"/>
        </w:numPr>
        <w:rPr>
          <w:lang w:val="en-US" w:bidi="he-IL"/>
        </w:rPr>
      </w:pPr>
      <w:r w:rsidRPr="00756854">
        <w:rPr>
          <w:lang w:val="en-US" w:bidi="he-IL"/>
        </w:rPr>
        <w:t xml:space="preserve">In the </w:t>
      </w:r>
      <w:r w:rsidRPr="00756854">
        <w:rPr>
          <w:i/>
          <w:iCs/>
          <w:lang w:val="en-US" w:bidi="he-IL"/>
        </w:rPr>
        <w:t>Page Management</w:t>
      </w:r>
      <w:r w:rsidRPr="00756854">
        <w:rPr>
          <w:lang w:val="en-US" w:bidi="he-IL"/>
        </w:rPr>
        <w:t xml:space="preserve"> panel click + Add Page</w:t>
      </w:r>
    </w:p>
    <w:p w:rsidR="00E80536" w:rsidRPr="00756854" w:rsidRDefault="00E80536" w:rsidP="00A148F0">
      <w:pPr>
        <w:pStyle w:val="ListNumber"/>
        <w:numPr>
          <w:ilvl w:val="1"/>
          <w:numId w:val="22"/>
        </w:numPr>
        <w:rPr>
          <w:lang w:val="en-US" w:bidi="he-IL"/>
        </w:rPr>
      </w:pPr>
      <w:r w:rsidRPr="00756854">
        <w:rPr>
          <w:lang w:val="en-US" w:bidi="he-IL"/>
        </w:rPr>
        <w:t xml:space="preserve">Click on the page name, change the name to </w:t>
      </w:r>
      <w:r w:rsidRPr="00756854">
        <w:rPr>
          <w:rStyle w:val="UserInput"/>
          <w:lang w:bidi="he-IL"/>
        </w:rPr>
        <w:t>Venues</w:t>
      </w:r>
      <w:r w:rsidRPr="00756854">
        <w:rPr>
          <w:lang w:val="en-US" w:bidi="he-IL"/>
        </w:rPr>
        <w:t xml:space="preserve"> and press </w:t>
      </w:r>
      <w:r w:rsidRPr="00756854">
        <w:rPr>
          <w:rFonts w:ascii="Courier New" w:hAnsi="Courier New" w:cs="Courier New"/>
          <w:lang w:val="en-US" w:bidi="he-IL"/>
        </w:rPr>
        <w:t>Enter</w:t>
      </w:r>
      <w:r w:rsidRPr="00756854">
        <w:rPr>
          <w:lang w:val="en-US" w:bidi="he-IL"/>
        </w:rPr>
        <w:t>.</w:t>
      </w:r>
    </w:p>
    <w:p w:rsidR="00E80536" w:rsidRPr="00756854" w:rsidRDefault="00E80536" w:rsidP="00A148F0">
      <w:pPr>
        <w:pStyle w:val="ListNumber"/>
        <w:numPr>
          <w:ilvl w:val="1"/>
          <w:numId w:val="22"/>
        </w:numPr>
        <w:rPr>
          <w:lang w:val="en-US" w:bidi="he-IL"/>
        </w:rPr>
      </w:pPr>
      <w:r w:rsidRPr="00756854">
        <w:rPr>
          <w:lang w:val="en-US" w:bidi="he-IL"/>
        </w:rPr>
        <w:t xml:space="preserve">Click the </w:t>
      </w:r>
      <w:r w:rsidRPr="00756854">
        <w:rPr>
          <w:noProof/>
          <w:position w:val="-4"/>
          <w:lang w:val="en-US" w:eastAsia="en-US" w:bidi="he-IL"/>
        </w:rPr>
        <w:drawing>
          <wp:inline distT="0" distB="0" distL="0" distR="0" wp14:anchorId="06DE3527" wp14:editId="15A9CAA0">
            <wp:extent cx="222250" cy="184150"/>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22222" t="11110" r="-1" b="24444"/>
                    <a:stretch/>
                  </pic:blipFill>
                  <pic:spPr bwMode="auto">
                    <a:xfrm>
                      <a:off x="0" y="0"/>
                      <a:ext cx="224000" cy="185600"/>
                    </a:xfrm>
                    <a:prstGeom prst="rect">
                      <a:avLst/>
                    </a:prstGeom>
                    <a:ln>
                      <a:noFill/>
                    </a:ln>
                    <a:extLst>
                      <a:ext uri="{53640926-AAD7-44D8-BBD7-CCE9431645EC}">
                        <a14:shadowObscured xmlns:a14="http://schemas.microsoft.com/office/drawing/2010/main"/>
                      </a:ext>
                    </a:extLst>
                  </pic:spPr>
                </pic:pic>
              </a:graphicData>
            </a:graphic>
          </wp:inline>
        </w:drawing>
      </w:r>
      <w:r w:rsidRPr="00756854">
        <w:rPr>
          <w:lang w:val="en-US" w:bidi="he-IL"/>
        </w:rPr>
        <w:t>(Page settings) icon. More page parameters are displayed.</w:t>
      </w:r>
    </w:p>
    <w:p w:rsidR="00E80536" w:rsidRPr="00756854" w:rsidRDefault="00E80536" w:rsidP="00A148F0">
      <w:pPr>
        <w:pStyle w:val="ListNumber"/>
        <w:numPr>
          <w:ilvl w:val="1"/>
          <w:numId w:val="22"/>
        </w:numPr>
        <w:rPr>
          <w:lang w:val="en-US" w:bidi="he-IL"/>
        </w:rPr>
      </w:pPr>
      <w:r w:rsidRPr="00756854">
        <w:rPr>
          <w:lang w:val="en-US" w:bidi="he-IL"/>
        </w:rPr>
        <w:t xml:space="preserve">Enter a </w:t>
      </w:r>
      <w:r w:rsidRPr="00756854">
        <w:rPr>
          <w:i/>
          <w:iCs/>
          <w:lang w:val="en-US" w:bidi="he-IL"/>
        </w:rPr>
        <w:t>Page Alias</w:t>
      </w:r>
      <w:r w:rsidR="00B24409" w:rsidRPr="00756854">
        <w:rPr>
          <w:lang w:val="en-US" w:bidi="he-IL"/>
        </w:rPr>
        <w:t xml:space="preserve"> by p</w:t>
      </w:r>
      <w:r w:rsidRPr="00756854">
        <w:rPr>
          <w:lang w:val="en-US" w:bidi="he-IL"/>
        </w:rPr>
        <w:t>rovid</w:t>
      </w:r>
      <w:r w:rsidR="00B24409" w:rsidRPr="00756854">
        <w:rPr>
          <w:lang w:val="en-US" w:bidi="he-IL"/>
        </w:rPr>
        <w:t>ing</w:t>
      </w:r>
      <w:r w:rsidRPr="00756854">
        <w:rPr>
          <w:lang w:val="en-US" w:bidi="he-IL"/>
        </w:rPr>
        <w:t xml:space="preserve"> a name that serves as an identifier of that page. A valid page alias name must contain only alphanumeric characters, hyphens or underscores, with no spaces. </w:t>
      </w:r>
    </w:p>
    <w:p w:rsidR="00E80536" w:rsidRPr="00756854" w:rsidRDefault="00B24409" w:rsidP="00A148F0">
      <w:pPr>
        <w:pStyle w:val="ListNumber"/>
        <w:numPr>
          <w:ilvl w:val="1"/>
          <w:numId w:val="22"/>
        </w:numPr>
        <w:rPr>
          <w:lang w:val="en-US" w:bidi="he-IL"/>
        </w:rPr>
      </w:pPr>
      <w:r w:rsidRPr="00756854">
        <w:rPr>
          <w:lang w:val="en-US" w:bidi="he-IL"/>
        </w:rPr>
        <w:t>Note that t</w:t>
      </w:r>
      <w:r w:rsidR="00E80536" w:rsidRPr="00756854">
        <w:rPr>
          <w:lang w:val="en-US" w:bidi="he-IL"/>
        </w:rPr>
        <w:t xml:space="preserve">he page </w:t>
      </w:r>
      <w:r w:rsidR="00E80536" w:rsidRPr="00756854">
        <w:rPr>
          <w:i/>
          <w:iCs/>
          <w:lang w:val="en-US" w:bidi="he-IL"/>
        </w:rPr>
        <w:t>Access Level</w:t>
      </w:r>
      <w:r w:rsidR="00E80536" w:rsidRPr="00756854">
        <w:rPr>
          <w:lang w:val="en-US" w:bidi="he-IL"/>
        </w:rPr>
        <w:t xml:space="preserve"> is set to </w:t>
      </w:r>
      <w:r w:rsidR="00E80536" w:rsidRPr="00756854">
        <w:rPr>
          <w:b/>
          <w:bCs/>
          <w:i/>
          <w:iCs/>
          <w:lang w:val="en-US" w:bidi="he-IL"/>
        </w:rPr>
        <w:t>Public</w:t>
      </w:r>
      <w:r w:rsidR="00E80536" w:rsidRPr="00756854">
        <w:rPr>
          <w:lang w:val="en-US" w:bidi="he-IL"/>
        </w:rPr>
        <w:t xml:space="preserve"> by default, taken from the site access level definition.</w:t>
      </w:r>
    </w:p>
    <w:p w:rsidR="00E80536" w:rsidRPr="00756854" w:rsidRDefault="00B24409" w:rsidP="00A148F0">
      <w:pPr>
        <w:pStyle w:val="ListNumber"/>
        <w:numPr>
          <w:ilvl w:val="1"/>
          <w:numId w:val="22"/>
        </w:numPr>
        <w:rPr>
          <w:lang w:val="en-US" w:bidi="he-IL"/>
        </w:rPr>
      </w:pPr>
      <w:r w:rsidRPr="00756854">
        <w:rPr>
          <w:lang w:val="en-US" w:bidi="he-IL"/>
        </w:rPr>
        <w:t xml:space="preserve">From the </w:t>
      </w:r>
      <w:r w:rsidRPr="00756854">
        <w:rPr>
          <w:i/>
          <w:iCs/>
          <w:lang w:val="en-US" w:bidi="he-IL"/>
        </w:rPr>
        <w:t>Page Template</w:t>
      </w:r>
      <w:r w:rsidRPr="00756854">
        <w:rPr>
          <w:lang w:val="en-US" w:bidi="he-IL"/>
        </w:rPr>
        <w:t xml:space="preserve"> dropdown list, s</w:t>
      </w:r>
      <w:r w:rsidR="00E80536" w:rsidRPr="00756854">
        <w:rPr>
          <w:lang w:val="en-US" w:bidi="he-IL"/>
        </w:rPr>
        <w:t xml:space="preserve">elect </w:t>
      </w:r>
      <w:r w:rsidR="00E80536" w:rsidRPr="00756854">
        <w:rPr>
          <w:b/>
          <w:bCs/>
          <w:i/>
          <w:iCs/>
          <w:lang w:val="en-US" w:bidi="he-IL"/>
        </w:rPr>
        <w:t>Atomic template</w:t>
      </w:r>
      <w:r w:rsidR="00E80536" w:rsidRPr="00756854">
        <w:rPr>
          <w:lang w:val="en-US" w:bidi="he-IL"/>
        </w:rPr>
        <w:t>.</w:t>
      </w:r>
    </w:p>
    <w:p w:rsidR="00B24409" w:rsidRPr="00756854" w:rsidRDefault="00E80536" w:rsidP="00A148F0">
      <w:pPr>
        <w:pStyle w:val="ListNumber"/>
        <w:numPr>
          <w:ilvl w:val="1"/>
          <w:numId w:val="22"/>
        </w:numPr>
        <w:rPr>
          <w:lang w:val="en-US" w:bidi="he-IL"/>
        </w:rPr>
      </w:pPr>
      <w:r w:rsidRPr="00756854">
        <w:rPr>
          <w:lang w:val="en-US" w:bidi="he-IL"/>
        </w:rPr>
        <w:t xml:space="preserve">Click + </w:t>
      </w:r>
      <w:r w:rsidRPr="00756854">
        <w:rPr>
          <w:i/>
          <w:iCs/>
          <w:lang w:val="en-US" w:bidi="he-IL"/>
        </w:rPr>
        <w:t>Add Page</w:t>
      </w:r>
      <w:r w:rsidRPr="00756854">
        <w:rPr>
          <w:lang w:val="en-US" w:bidi="he-IL"/>
        </w:rPr>
        <w:t xml:space="preserve"> to add another page</w:t>
      </w:r>
      <w:r w:rsidR="00FC6085" w:rsidRPr="00756854">
        <w:rPr>
          <w:lang w:val="en-US" w:bidi="he-IL"/>
        </w:rPr>
        <w:t>:</w:t>
      </w:r>
    </w:p>
    <w:p w:rsidR="00E80536" w:rsidRPr="00756854" w:rsidRDefault="00B24409" w:rsidP="00082236">
      <w:pPr>
        <w:pStyle w:val="ListNumber2"/>
        <w:rPr>
          <w:lang w:bidi="he-IL"/>
        </w:rPr>
      </w:pPr>
      <w:r w:rsidRPr="00756854">
        <w:rPr>
          <w:lang w:bidi="he-IL"/>
        </w:rPr>
        <w:lastRenderedPageBreak/>
        <w:t xml:space="preserve">Name the new page </w:t>
      </w:r>
      <w:r w:rsidRPr="00756854">
        <w:rPr>
          <w:rStyle w:val="UserInput"/>
        </w:rPr>
        <w:t>Jam Discussions</w:t>
      </w:r>
      <w:r w:rsidRPr="00756854">
        <w:rPr>
          <w:lang w:bidi="he-IL"/>
        </w:rPr>
        <w:t xml:space="preserve"> and press </w:t>
      </w:r>
      <w:r w:rsidRPr="00756854">
        <w:rPr>
          <w:rStyle w:val="ScreenOutput"/>
        </w:rPr>
        <w:t>Enter</w:t>
      </w:r>
      <w:r w:rsidRPr="00756854">
        <w:rPr>
          <w:lang w:bidi="he-IL"/>
        </w:rPr>
        <w:t>.</w:t>
      </w:r>
    </w:p>
    <w:p w:rsidR="00E80536" w:rsidRPr="00756854" w:rsidRDefault="00B24409" w:rsidP="00082236">
      <w:pPr>
        <w:pStyle w:val="ListNumber2"/>
        <w:rPr>
          <w:lang w:bidi="he-IL"/>
        </w:rPr>
      </w:pPr>
      <w:r w:rsidRPr="00756854">
        <w:rPr>
          <w:lang w:bidi="he-IL"/>
        </w:rPr>
        <w:t>For</w:t>
      </w:r>
      <w:r w:rsidR="00E80536" w:rsidRPr="00756854">
        <w:rPr>
          <w:lang w:bidi="he-IL"/>
        </w:rPr>
        <w:t xml:space="preserve"> Page Alias</w:t>
      </w:r>
      <w:r w:rsidRPr="00756854">
        <w:rPr>
          <w:lang w:bidi="he-IL"/>
        </w:rPr>
        <w:t>, enter JAM, which is</w:t>
      </w:r>
      <w:r w:rsidR="00E80536" w:rsidRPr="00756854">
        <w:rPr>
          <w:lang w:bidi="he-IL"/>
        </w:rPr>
        <w:t xml:space="preserve"> same identifier used for the navigation API in the Jam Login widget.</w:t>
      </w:r>
    </w:p>
    <w:p w:rsidR="00E80536" w:rsidRPr="00756854" w:rsidRDefault="00E80536" w:rsidP="00082236">
      <w:pPr>
        <w:pStyle w:val="ListNumber2"/>
        <w:rPr>
          <w:lang w:bidi="he-IL"/>
        </w:rPr>
      </w:pPr>
      <w:r w:rsidRPr="00756854">
        <w:rPr>
          <w:lang w:bidi="he-IL"/>
        </w:rPr>
        <w:t xml:space="preserve">Set the </w:t>
      </w:r>
      <w:r w:rsidRPr="00756854">
        <w:rPr>
          <w:i/>
          <w:iCs/>
          <w:lang w:bidi="he-IL"/>
        </w:rPr>
        <w:t>Access Level</w:t>
      </w:r>
      <w:r w:rsidRPr="00756854">
        <w:rPr>
          <w:lang w:bidi="he-IL"/>
        </w:rPr>
        <w:t xml:space="preserve"> to be </w:t>
      </w:r>
      <w:r w:rsidRPr="00756854">
        <w:rPr>
          <w:i/>
          <w:iCs/>
          <w:lang w:bidi="he-IL"/>
        </w:rPr>
        <w:t>Restricted</w:t>
      </w:r>
      <w:r w:rsidRPr="00756854">
        <w:rPr>
          <w:lang w:bidi="he-IL"/>
        </w:rPr>
        <w:t>. Only authenticated users will be able to access this page.</w:t>
      </w:r>
    </w:p>
    <w:p w:rsidR="00E80536" w:rsidRPr="00756854" w:rsidRDefault="00E80536" w:rsidP="008B246E">
      <w:pPr>
        <w:pStyle w:val="ListNumber2"/>
        <w:rPr>
          <w:lang w:bidi="he-IL"/>
        </w:rPr>
      </w:pPr>
      <w:r w:rsidRPr="00756854">
        <w:rPr>
          <w:lang w:bidi="he-IL"/>
        </w:rPr>
        <w:t xml:space="preserve">Select the </w:t>
      </w:r>
      <w:r w:rsidR="008B246E">
        <w:rPr>
          <w:i/>
          <w:iCs/>
          <w:lang w:bidi="he-IL"/>
        </w:rPr>
        <w:t>Standard</w:t>
      </w:r>
      <w:r w:rsidRPr="00756854">
        <w:rPr>
          <w:lang w:bidi="he-IL"/>
        </w:rPr>
        <w:t xml:space="preserve"> from the list of available page templates.</w:t>
      </w:r>
    </w:p>
    <w:p w:rsidR="00E80536" w:rsidRPr="00756854" w:rsidRDefault="00FE6A1E" w:rsidP="001C512E">
      <w:pPr>
        <w:pStyle w:val="ListContinue2"/>
        <w:rPr>
          <w:lang w:bidi="he-IL"/>
        </w:rPr>
      </w:pPr>
      <w:bookmarkStart w:id="70" w:name="_Toc374347375"/>
      <w:r>
        <w:rPr>
          <w:noProof/>
          <w:lang w:eastAsia="en-US" w:bidi="he-IL"/>
        </w:rPr>
        <w:drawing>
          <wp:inline distT="0" distB="0" distL="0" distR="0" wp14:anchorId="377D37F3" wp14:editId="59D82591">
            <wp:extent cx="2428875" cy="3079706"/>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428572" cy="3079321"/>
                    </a:xfrm>
                    <a:prstGeom prst="rect">
                      <a:avLst/>
                    </a:prstGeom>
                  </pic:spPr>
                </pic:pic>
              </a:graphicData>
            </a:graphic>
          </wp:inline>
        </w:drawing>
      </w:r>
    </w:p>
    <w:p w:rsidR="00E80536" w:rsidRPr="00756854" w:rsidRDefault="00E80536" w:rsidP="00E80536">
      <w:pPr>
        <w:pStyle w:val="Heading2"/>
        <w:rPr>
          <w:lang w:val="en-US" w:bidi="he-IL"/>
        </w:rPr>
      </w:pPr>
      <w:bookmarkStart w:id="71" w:name="_Toc381885337"/>
      <w:r w:rsidRPr="00756854">
        <w:rPr>
          <w:lang w:val="en-US" w:bidi="he-IL"/>
        </w:rPr>
        <w:t xml:space="preserve">Add content to the </w:t>
      </w:r>
      <w:r w:rsidRPr="00756854">
        <w:rPr>
          <w:i/>
          <w:iCs/>
          <w:lang w:val="en-US" w:bidi="he-IL"/>
        </w:rPr>
        <w:t>Venues</w:t>
      </w:r>
      <w:r w:rsidRPr="00756854">
        <w:rPr>
          <w:lang w:val="en-US" w:bidi="he-IL"/>
        </w:rPr>
        <w:t xml:space="preserve"> page</w:t>
      </w:r>
      <w:bookmarkEnd w:id="70"/>
      <w:bookmarkEnd w:id="71"/>
      <w:r w:rsidRPr="00756854">
        <w:rPr>
          <w:lang w:val="en-US" w:bidi="he-IL"/>
        </w:rPr>
        <w:t xml:space="preserve"> </w:t>
      </w:r>
    </w:p>
    <w:p w:rsidR="00E80536" w:rsidRPr="00756854" w:rsidRDefault="00E80536" w:rsidP="00A148F0">
      <w:pPr>
        <w:pStyle w:val="ListNumber"/>
        <w:numPr>
          <w:ilvl w:val="1"/>
          <w:numId w:val="24"/>
        </w:numPr>
        <w:rPr>
          <w:lang w:val="en-US"/>
        </w:rPr>
      </w:pPr>
      <w:r w:rsidRPr="00756854">
        <w:rPr>
          <w:lang w:val="en-US"/>
        </w:rPr>
        <w:t xml:space="preserve">Click the </w:t>
      </w:r>
      <w:r w:rsidRPr="00756854">
        <w:rPr>
          <w:i/>
          <w:iCs/>
          <w:lang w:val="en-US"/>
        </w:rPr>
        <w:t>Venues</w:t>
      </w:r>
      <w:r w:rsidRPr="00756854">
        <w:rPr>
          <w:lang w:val="en-US"/>
        </w:rPr>
        <w:t xml:space="preserve"> page in the </w:t>
      </w:r>
      <w:r w:rsidR="00D15B67" w:rsidRPr="00756854">
        <w:rPr>
          <w:lang w:val="en-US"/>
        </w:rPr>
        <w:t>page navigation bar,</w:t>
      </w:r>
      <w:r w:rsidRPr="00756854">
        <w:rPr>
          <w:lang w:val="en-US"/>
        </w:rPr>
        <w:t xml:space="preserve"> and from the side-panel menu, click </w:t>
      </w:r>
      <w:r w:rsidRPr="00756854">
        <w:rPr>
          <w:noProof/>
          <w:lang w:val="en-US" w:eastAsia="en-US" w:bidi="he-IL"/>
        </w:rPr>
        <w:drawing>
          <wp:inline distT="0" distB="0" distL="0" distR="0" wp14:anchorId="7951AD58" wp14:editId="4D740D84">
            <wp:extent cx="205740" cy="205740"/>
            <wp:effectExtent l="0" t="0" r="381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205740" cy="205740"/>
                    </a:xfrm>
                    <a:prstGeom prst="rect">
                      <a:avLst/>
                    </a:prstGeom>
                  </pic:spPr>
                </pic:pic>
              </a:graphicData>
            </a:graphic>
          </wp:inline>
        </w:drawing>
      </w:r>
      <w:r w:rsidRPr="00756854">
        <w:rPr>
          <w:lang w:val="en-US"/>
        </w:rPr>
        <w:t xml:space="preserve"> to open the Content Catalog.</w:t>
      </w:r>
    </w:p>
    <w:p w:rsidR="00E80536" w:rsidRPr="00756854" w:rsidRDefault="00E80536" w:rsidP="00A148F0">
      <w:pPr>
        <w:pStyle w:val="ListNumber"/>
        <w:numPr>
          <w:ilvl w:val="1"/>
          <w:numId w:val="24"/>
        </w:numPr>
        <w:rPr>
          <w:lang w:val="en-US"/>
        </w:rPr>
      </w:pPr>
      <w:r w:rsidRPr="00756854">
        <w:rPr>
          <w:lang w:val="en-US"/>
        </w:rPr>
        <w:t xml:space="preserve">In the Search field at the top, type </w:t>
      </w:r>
      <w:r w:rsidRPr="009267D7">
        <w:rPr>
          <w:rStyle w:val="UserInput"/>
        </w:rPr>
        <w:t>Venue List</w:t>
      </w:r>
      <w:r w:rsidRPr="00756854">
        <w:rPr>
          <w:lang w:val="en-US"/>
        </w:rPr>
        <w:t>.</w:t>
      </w:r>
    </w:p>
    <w:p w:rsidR="00E80536" w:rsidRPr="00756854" w:rsidRDefault="00E80536" w:rsidP="00A148F0">
      <w:pPr>
        <w:pStyle w:val="ListNumber"/>
        <w:numPr>
          <w:ilvl w:val="1"/>
          <w:numId w:val="24"/>
        </w:numPr>
        <w:rPr>
          <w:lang w:val="en-US"/>
        </w:rPr>
      </w:pPr>
      <w:r w:rsidRPr="00756854">
        <w:rPr>
          <w:lang w:val="en-US"/>
        </w:rPr>
        <w:t>Drag the widget to the left side of the page</w:t>
      </w:r>
      <w:r w:rsidR="001C512E">
        <w:rPr>
          <w:lang w:val="en-US"/>
        </w:rPr>
        <w:t xml:space="preserve"> content area, as shown in the following illustration</w:t>
      </w:r>
      <w:r w:rsidRPr="00756854">
        <w:rPr>
          <w:lang w:val="en-US"/>
        </w:rPr>
        <w:t>.</w:t>
      </w:r>
    </w:p>
    <w:p w:rsidR="00E80536" w:rsidRPr="00756854" w:rsidRDefault="00D15B67" w:rsidP="008B246E">
      <w:pPr>
        <w:pStyle w:val="ListNumber"/>
        <w:numPr>
          <w:ilvl w:val="1"/>
          <w:numId w:val="24"/>
        </w:numPr>
        <w:rPr>
          <w:lang w:val="en-US"/>
        </w:rPr>
      </w:pPr>
      <w:r w:rsidRPr="00756854">
        <w:rPr>
          <w:lang w:val="en-US"/>
        </w:rPr>
        <w:t>Search</w:t>
      </w:r>
      <w:r w:rsidR="00E80536" w:rsidRPr="00756854">
        <w:rPr>
          <w:lang w:val="en-US"/>
        </w:rPr>
        <w:t xml:space="preserve"> for</w:t>
      </w:r>
      <w:r w:rsidRPr="00756854">
        <w:rPr>
          <w:lang w:val="en-US"/>
        </w:rPr>
        <w:t xml:space="preserve"> the</w:t>
      </w:r>
      <w:r w:rsidR="00E80536" w:rsidRPr="00756854">
        <w:rPr>
          <w:lang w:val="en-US"/>
        </w:rPr>
        <w:t xml:space="preserve"> </w:t>
      </w:r>
      <w:r w:rsidR="008B246E">
        <w:rPr>
          <w:rStyle w:val="UserInput"/>
        </w:rPr>
        <w:t>Venue</w:t>
      </w:r>
      <w:r w:rsidR="00E80536" w:rsidRPr="009267D7">
        <w:rPr>
          <w:rStyle w:val="UserInput"/>
        </w:rPr>
        <w:t xml:space="preserve"> Map</w:t>
      </w:r>
      <w:r w:rsidR="00E80536" w:rsidRPr="00756854">
        <w:rPr>
          <w:lang w:val="en-US"/>
        </w:rPr>
        <w:t xml:space="preserve"> widget</w:t>
      </w:r>
      <w:r w:rsidRPr="00756854">
        <w:rPr>
          <w:lang w:val="en-US"/>
        </w:rPr>
        <w:t xml:space="preserve"> in the Content Catalog and drag it to the right of the </w:t>
      </w:r>
      <w:r w:rsidRPr="009267D7">
        <w:rPr>
          <w:rStyle w:val="UserInput"/>
        </w:rPr>
        <w:t>Venue List</w:t>
      </w:r>
      <w:r w:rsidRPr="00756854">
        <w:rPr>
          <w:lang w:val="en-US"/>
        </w:rPr>
        <w:t xml:space="preserve"> widget.</w:t>
      </w:r>
    </w:p>
    <w:p w:rsidR="00E80536" w:rsidRPr="00756854" w:rsidRDefault="006A5754" w:rsidP="00A148F0">
      <w:pPr>
        <w:pStyle w:val="ListNumber"/>
        <w:numPr>
          <w:ilvl w:val="1"/>
          <w:numId w:val="24"/>
        </w:numPr>
        <w:rPr>
          <w:lang w:val="en-US"/>
        </w:rPr>
      </w:pPr>
      <w:r w:rsidRPr="00756854">
        <w:rPr>
          <w:lang w:val="en-US"/>
        </w:rPr>
        <w:t>Similarly, drag the</w:t>
      </w:r>
      <w:r w:rsidR="00E80536" w:rsidRPr="00756854">
        <w:rPr>
          <w:lang w:val="en-US"/>
        </w:rPr>
        <w:t xml:space="preserve"> </w:t>
      </w:r>
      <w:r w:rsidR="00E80536" w:rsidRPr="00756854">
        <w:rPr>
          <w:i/>
          <w:iCs/>
          <w:lang w:val="en-US"/>
        </w:rPr>
        <w:t>HTML Viewer</w:t>
      </w:r>
      <w:r w:rsidR="00E80536" w:rsidRPr="00756854">
        <w:rPr>
          <w:lang w:val="en-US"/>
        </w:rPr>
        <w:t xml:space="preserve"> (out-of–the-box widget) </w:t>
      </w:r>
      <w:r w:rsidRPr="00756854">
        <w:rPr>
          <w:lang w:val="en-US"/>
        </w:rPr>
        <w:t xml:space="preserve">from the Content Catalog and place it above the </w:t>
      </w:r>
      <w:r w:rsidRPr="00756854">
        <w:rPr>
          <w:i/>
          <w:iCs/>
          <w:lang w:val="en-US"/>
        </w:rPr>
        <w:t>Venue List</w:t>
      </w:r>
      <w:r w:rsidRPr="00756854">
        <w:rPr>
          <w:lang w:val="en-US"/>
        </w:rPr>
        <w:t xml:space="preserve"> and </w:t>
      </w:r>
      <w:r w:rsidRPr="00756854">
        <w:rPr>
          <w:i/>
          <w:iCs/>
          <w:lang w:val="en-US"/>
        </w:rPr>
        <w:t>Venues Map</w:t>
      </w:r>
      <w:r w:rsidRPr="00756854">
        <w:rPr>
          <w:lang w:val="en-US"/>
        </w:rPr>
        <w:t xml:space="preserve"> widgets.</w:t>
      </w:r>
    </w:p>
    <w:p w:rsidR="00E80536" w:rsidRPr="00756854" w:rsidRDefault="00E80536" w:rsidP="00A148F0">
      <w:pPr>
        <w:pStyle w:val="ListNumber"/>
        <w:numPr>
          <w:ilvl w:val="1"/>
          <w:numId w:val="24"/>
        </w:numPr>
        <w:rPr>
          <w:lang w:val="en-US"/>
        </w:rPr>
      </w:pPr>
      <w:r w:rsidRPr="00756854">
        <w:rPr>
          <w:lang w:val="en-US"/>
        </w:rPr>
        <w:lastRenderedPageBreak/>
        <w:t xml:space="preserve">Click </w:t>
      </w:r>
      <w:r w:rsidRPr="00756854">
        <w:rPr>
          <w:i/>
          <w:iCs/>
          <w:lang w:val="en-US"/>
        </w:rPr>
        <w:t>Select from Repository</w:t>
      </w:r>
      <w:r w:rsidRPr="00756854">
        <w:rPr>
          <w:lang w:val="en-US"/>
        </w:rPr>
        <w:t xml:space="preserve">, </w:t>
      </w:r>
      <w:r w:rsidR="006A5754" w:rsidRPr="00756854">
        <w:rPr>
          <w:lang w:val="en-US"/>
        </w:rPr>
        <w:t xml:space="preserve">and </w:t>
      </w:r>
      <w:r w:rsidRPr="00756854">
        <w:rPr>
          <w:lang w:val="en-US"/>
        </w:rPr>
        <w:t xml:space="preserve">select the </w:t>
      </w:r>
      <w:r w:rsidRPr="00A277F3">
        <w:rPr>
          <w:rStyle w:val="ScreenOutput"/>
        </w:rPr>
        <w:t>venue</w:t>
      </w:r>
      <w:r w:rsidR="000215F4" w:rsidRPr="00A277F3">
        <w:rPr>
          <w:rStyle w:val="ScreenOutput"/>
        </w:rPr>
        <w:t>s</w:t>
      </w:r>
      <w:r w:rsidR="009267D7" w:rsidRPr="00A277F3">
        <w:rPr>
          <w:rStyle w:val="ScreenOutput"/>
        </w:rPr>
        <w:t>-header</w:t>
      </w:r>
      <w:r w:rsidRPr="00A277F3">
        <w:rPr>
          <w:rStyle w:val="ScreenOutput"/>
        </w:rPr>
        <w:t>.html</w:t>
      </w:r>
      <w:r w:rsidRPr="00756854">
        <w:rPr>
          <w:lang w:val="en-US"/>
        </w:rPr>
        <w:t xml:space="preserve"> file</w:t>
      </w:r>
      <w:r w:rsidR="00E55B34">
        <w:rPr>
          <w:lang w:val="en-US"/>
        </w:rPr>
        <w:br/>
      </w:r>
      <w:r w:rsidR="00E55B34">
        <w:rPr>
          <w:lang w:val="en-US"/>
        </w:rPr>
        <w:br/>
      </w:r>
      <w:r w:rsidR="006E5F91">
        <w:rPr>
          <w:noProof/>
          <w:lang w:val="en-US" w:eastAsia="en-US" w:bidi="he-IL"/>
        </w:rPr>
        <w:drawing>
          <wp:inline distT="0" distB="0" distL="0" distR="0" wp14:anchorId="7837673A" wp14:editId="008019F4">
            <wp:extent cx="5486400" cy="3899535"/>
            <wp:effectExtent l="0" t="0" r="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86400" cy="3899535"/>
                    </a:xfrm>
                    <a:prstGeom prst="rect">
                      <a:avLst/>
                    </a:prstGeom>
                  </pic:spPr>
                </pic:pic>
              </a:graphicData>
            </a:graphic>
          </wp:inline>
        </w:drawing>
      </w:r>
    </w:p>
    <w:p w:rsidR="00E80536" w:rsidRPr="00756854" w:rsidRDefault="00E80536" w:rsidP="00E471A1">
      <w:pPr>
        <w:pStyle w:val="ListNumber"/>
        <w:numPr>
          <w:ilvl w:val="0"/>
          <w:numId w:val="0"/>
        </w:numPr>
        <w:ind w:left="562"/>
        <w:rPr>
          <w:lang w:val="en-US"/>
        </w:rPr>
      </w:pPr>
    </w:p>
    <w:p w:rsidR="00E80536" w:rsidRPr="00756854" w:rsidRDefault="00E80536" w:rsidP="00E80536">
      <w:pPr>
        <w:pStyle w:val="Heading2"/>
        <w:rPr>
          <w:rFonts w:eastAsia="Calibri"/>
          <w:b w:val="0"/>
          <w:bCs w:val="0"/>
          <w:szCs w:val="22"/>
          <w:lang w:val="en-US" w:bidi="he-IL"/>
        </w:rPr>
      </w:pPr>
      <w:bookmarkStart w:id="72" w:name="_Toc381885338"/>
      <w:r w:rsidRPr="00756854">
        <w:rPr>
          <w:lang w:val="en-US" w:bidi="he-IL"/>
        </w:rPr>
        <w:t>Add content to</w:t>
      </w:r>
      <w:r w:rsidR="00A72609" w:rsidRPr="00756854">
        <w:rPr>
          <w:lang w:val="en-US" w:bidi="he-IL"/>
        </w:rPr>
        <w:t xml:space="preserve"> the</w:t>
      </w:r>
      <w:r w:rsidRPr="00756854">
        <w:rPr>
          <w:lang w:val="en-US" w:bidi="he-IL"/>
        </w:rPr>
        <w:t xml:space="preserve"> </w:t>
      </w:r>
      <w:r w:rsidRPr="001C512E">
        <w:rPr>
          <w:lang w:val="en-US" w:bidi="he-IL"/>
        </w:rPr>
        <w:t>Jam Discussions</w:t>
      </w:r>
      <w:r w:rsidRPr="00756854">
        <w:rPr>
          <w:lang w:val="en-US" w:bidi="he-IL"/>
        </w:rPr>
        <w:t xml:space="preserve"> page</w:t>
      </w:r>
      <w:bookmarkEnd w:id="72"/>
      <w:r w:rsidRPr="00756854">
        <w:rPr>
          <w:lang w:val="en-US" w:bidi="he-IL"/>
        </w:rPr>
        <w:t xml:space="preserve"> </w:t>
      </w:r>
    </w:p>
    <w:p w:rsidR="00E80536" w:rsidRPr="00756854" w:rsidRDefault="00E80536" w:rsidP="00A148F0">
      <w:pPr>
        <w:pStyle w:val="ListNumber"/>
        <w:numPr>
          <w:ilvl w:val="1"/>
          <w:numId w:val="23"/>
        </w:numPr>
        <w:rPr>
          <w:lang w:val="en-US"/>
        </w:rPr>
      </w:pPr>
      <w:r w:rsidRPr="00756854">
        <w:rPr>
          <w:lang w:val="en-US"/>
        </w:rPr>
        <w:t xml:space="preserve">Click the </w:t>
      </w:r>
      <w:r w:rsidRPr="00756854">
        <w:rPr>
          <w:i/>
          <w:iCs/>
          <w:lang w:val="en-US"/>
        </w:rPr>
        <w:t>Jam Discussions</w:t>
      </w:r>
      <w:r w:rsidRPr="00756854">
        <w:rPr>
          <w:lang w:val="en-US"/>
        </w:rPr>
        <w:t xml:space="preserve"> page in the </w:t>
      </w:r>
      <w:r w:rsidR="00A72609" w:rsidRPr="00756854">
        <w:rPr>
          <w:lang w:val="en-US"/>
        </w:rPr>
        <w:t>page navigation bar,</w:t>
      </w:r>
      <w:r w:rsidRPr="00756854">
        <w:rPr>
          <w:lang w:val="en-US"/>
        </w:rPr>
        <w:t xml:space="preserve"> and from the side-panel menu, click </w:t>
      </w:r>
      <w:r w:rsidRPr="00756854">
        <w:rPr>
          <w:noProof/>
          <w:lang w:val="en-US" w:eastAsia="en-US" w:bidi="he-IL"/>
        </w:rPr>
        <w:drawing>
          <wp:inline distT="0" distB="0" distL="0" distR="0" wp14:anchorId="4D705F1C" wp14:editId="6AFD9B39">
            <wp:extent cx="205740" cy="2057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205740" cy="205740"/>
                    </a:xfrm>
                    <a:prstGeom prst="rect">
                      <a:avLst/>
                    </a:prstGeom>
                  </pic:spPr>
                </pic:pic>
              </a:graphicData>
            </a:graphic>
          </wp:inline>
        </w:drawing>
      </w:r>
      <w:r w:rsidRPr="00756854">
        <w:rPr>
          <w:lang w:val="en-US"/>
        </w:rPr>
        <w:t xml:space="preserve"> to open the Content Catalog.</w:t>
      </w:r>
    </w:p>
    <w:p w:rsidR="00E80536" w:rsidRPr="00756854" w:rsidRDefault="00E80536" w:rsidP="00A148F0">
      <w:pPr>
        <w:pStyle w:val="ListNumber"/>
        <w:numPr>
          <w:ilvl w:val="1"/>
          <w:numId w:val="23"/>
        </w:numPr>
        <w:rPr>
          <w:lang w:val="en-US"/>
        </w:rPr>
      </w:pPr>
      <w:r w:rsidRPr="00756854">
        <w:rPr>
          <w:lang w:val="en-US"/>
        </w:rPr>
        <w:t xml:space="preserve">In the Search field at the top, type </w:t>
      </w:r>
      <w:r w:rsidRPr="00756854">
        <w:rPr>
          <w:rStyle w:val="UserInput"/>
        </w:rPr>
        <w:t>Jam Discussions</w:t>
      </w:r>
      <w:r w:rsidRPr="00756854">
        <w:rPr>
          <w:lang w:val="en-US"/>
        </w:rPr>
        <w:t>.</w:t>
      </w:r>
    </w:p>
    <w:p w:rsidR="00E80536" w:rsidRPr="00756854" w:rsidRDefault="00E80536" w:rsidP="00A148F0">
      <w:pPr>
        <w:pStyle w:val="ListNumber"/>
        <w:numPr>
          <w:ilvl w:val="1"/>
          <w:numId w:val="23"/>
        </w:numPr>
        <w:rPr>
          <w:lang w:val="en-US"/>
        </w:rPr>
      </w:pPr>
      <w:r w:rsidRPr="00756854">
        <w:rPr>
          <w:lang w:val="en-US"/>
        </w:rPr>
        <w:t>Drag the widget to the page</w:t>
      </w:r>
      <w:r w:rsidR="00A72609" w:rsidRPr="00756854">
        <w:rPr>
          <w:lang w:val="en-US"/>
        </w:rPr>
        <w:t>.</w:t>
      </w:r>
    </w:p>
    <w:p w:rsidR="00E80536" w:rsidRPr="00756854" w:rsidRDefault="00E80536" w:rsidP="00A148F0">
      <w:pPr>
        <w:pStyle w:val="ListNumber"/>
        <w:numPr>
          <w:ilvl w:val="1"/>
          <w:numId w:val="23"/>
        </w:numPr>
        <w:rPr>
          <w:lang w:val="en-US"/>
        </w:rPr>
      </w:pPr>
      <w:r w:rsidRPr="00756854">
        <w:rPr>
          <w:lang w:val="en-US"/>
        </w:rPr>
        <w:t xml:space="preserve">Configure the </w:t>
      </w:r>
      <w:r w:rsidRPr="00756854">
        <w:rPr>
          <w:i/>
          <w:iCs/>
          <w:lang w:val="en-US"/>
        </w:rPr>
        <w:t>Jam Discussions</w:t>
      </w:r>
      <w:r w:rsidRPr="00756854">
        <w:rPr>
          <w:lang w:val="en-US"/>
        </w:rPr>
        <w:t xml:space="preserve"> widget to </w:t>
      </w:r>
      <w:r w:rsidR="00A72609" w:rsidRPr="00756854">
        <w:rPr>
          <w:lang w:val="en-US"/>
        </w:rPr>
        <w:t>display</w:t>
      </w:r>
      <w:r w:rsidRPr="00756854">
        <w:rPr>
          <w:lang w:val="en-US"/>
        </w:rPr>
        <w:t xml:space="preserve"> group discussions:</w:t>
      </w:r>
    </w:p>
    <w:p w:rsidR="00E80536" w:rsidRPr="00756854" w:rsidRDefault="00E80536" w:rsidP="00A72609">
      <w:pPr>
        <w:pStyle w:val="ListBullet2"/>
      </w:pPr>
      <w:r w:rsidRPr="00756854">
        <w:rPr>
          <w:i/>
          <w:iCs/>
        </w:rPr>
        <w:t>Feed Type</w:t>
      </w:r>
      <w:r w:rsidRPr="00756854">
        <w:t xml:space="preserve">: </w:t>
      </w:r>
      <w:r w:rsidRPr="00756854">
        <w:rPr>
          <w:b/>
          <w:bCs/>
          <w:i/>
          <w:iCs/>
        </w:rPr>
        <w:t>Group Feed</w:t>
      </w:r>
    </w:p>
    <w:p w:rsidR="00E80536" w:rsidRPr="00756854" w:rsidRDefault="00E80536" w:rsidP="00A72609">
      <w:pPr>
        <w:pStyle w:val="ListBullet2"/>
      </w:pPr>
      <w:r w:rsidRPr="00756854">
        <w:rPr>
          <w:i/>
          <w:iCs/>
        </w:rPr>
        <w:t>Group ID</w:t>
      </w:r>
      <w:r w:rsidRPr="00756854">
        <w:t xml:space="preserve">: </w:t>
      </w:r>
      <w:r w:rsidRPr="00756854">
        <w:rPr>
          <w:rStyle w:val="UserInput"/>
        </w:rPr>
        <w:t>571543</w:t>
      </w:r>
    </w:p>
    <w:p w:rsidR="00E80536" w:rsidRPr="00756854" w:rsidRDefault="00A72609" w:rsidP="00082236">
      <w:pPr>
        <w:pStyle w:val="ListNumber"/>
        <w:rPr>
          <w:lang w:val="en-US"/>
        </w:rPr>
      </w:pPr>
      <w:r w:rsidRPr="00756854">
        <w:rPr>
          <w:lang w:val="en-US"/>
        </w:rPr>
        <w:t>Click</w:t>
      </w:r>
      <w:r w:rsidR="00E80536" w:rsidRPr="00756854">
        <w:rPr>
          <w:lang w:val="en-US"/>
        </w:rPr>
        <w:t xml:space="preserve"> </w:t>
      </w:r>
      <w:r w:rsidR="00E80536" w:rsidRPr="00756854">
        <w:rPr>
          <w:i/>
          <w:iCs/>
          <w:lang w:val="en-US"/>
        </w:rPr>
        <w:t>Confirm</w:t>
      </w:r>
      <w:r w:rsidR="00E80536" w:rsidRPr="00756854">
        <w:rPr>
          <w:lang w:val="en-US"/>
        </w:rPr>
        <w:t xml:space="preserve">. The </w:t>
      </w:r>
      <w:r w:rsidR="00E80536" w:rsidRPr="00756854">
        <w:rPr>
          <w:i/>
          <w:iCs/>
          <w:lang w:val="en-US"/>
        </w:rPr>
        <w:t>Jam Feed</w:t>
      </w:r>
      <w:r w:rsidR="00E80536" w:rsidRPr="00756854">
        <w:rPr>
          <w:lang w:val="en-US"/>
        </w:rPr>
        <w:t xml:space="preserve"> widget is rendered.</w:t>
      </w:r>
    </w:p>
    <w:p w:rsidR="00E80536" w:rsidRPr="00756854" w:rsidRDefault="00A72609" w:rsidP="00082236">
      <w:pPr>
        <w:pStyle w:val="ListNumber"/>
        <w:rPr>
          <w:lang w:val="en-US"/>
        </w:rPr>
      </w:pPr>
      <w:r w:rsidRPr="00756854">
        <w:rPr>
          <w:lang w:val="en-US"/>
        </w:rPr>
        <w:t>Drag the</w:t>
      </w:r>
      <w:r w:rsidR="00E80536" w:rsidRPr="00756854">
        <w:rPr>
          <w:lang w:val="en-US"/>
        </w:rPr>
        <w:t xml:space="preserve"> </w:t>
      </w:r>
      <w:r w:rsidR="00E80536" w:rsidRPr="00756854">
        <w:rPr>
          <w:i/>
          <w:iCs/>
          <w:lang w:val="en-US"/>
        </w:rPr>
        <w:t>HTML Viewer</w:t>
      </w:r>
      <w:r w:rsidR="00E80536" w:rsidRPr="00756854">
        <w:rPr>
          <w:lang w:val="en-US"/>
        </w:rPr>
        <w:t xml:space="preserve"> widget </w:t>
      </w:r>
      <w:r w:rsidRPr="00756854">
        <w:rPr>
          <w:lang w:val="en-US"/>
        </w:rPr>
        <w:t>from</w:t>
      </w:r>
      <w:r w:rsidR="00E80536" w:rsidRPr="00756854">
        <w:rPr>
          <w:lang w:val="en-US"/>
        </w:rPr>
        <w:t xml:space="preserve"> the </w:t>
      </w:r>
      <w:r w:rsidRPr="00756854">
        <w:rPr>
          <w:lang w:val="en-US"/>
        </w:rPr>
        <w:t xml:space="preserve">Content Catalog to the page, placing it on top of the </w:t>
      </w:r>
      <w:r w:rsidRPr="00756854">
        <w:rPr>
          <w:i/>
          <w:iCs/>
          <w:lang w:val="en-US"/>
        </w:rPr>
        <w:t>Jam Discussions</w:t>
      </w:r>
      <w:r w:rsidRPr="00756854">
        <w:rPr>
          <w:lang w:val="en-US"/>
        </w:rPr>
        <w:t xml:space="preserve"> widget.</w:t>
      </w:r>
    </w:p>
    <w:p w:rsidR="00E80536" w:rsidRDefault="00E80536" w:rsidP="009267D7">
      <w:pPr>
        <w:pStyle w:val="ListNumber"/>
        <w:rPr>
          <w:lang w:val="en-US"/>
        </w:rPr>
      </w:pPr>
      <w:r w:rsidRPr="00756854">
        <w:rPr>
          <w:lang w:val="en-US"/>
        </w:rPr>
        <w:t xml:space="preserve">Click </w:t>
      </w:r>
      <w:r w:rsidRPr="00756854">
        <w:rPr>
          <w:i/>
          <w:iCs/>
          <w:lang w:val="en-US"/>
        </w:rPr>
        <w:t xml:space="preserve">Select from </w:t>
      </w:r>
      <w:proofErr w:type="gramStart"/>
      <w:r w:rsidRPr="00756854">
        <w:rPr>
          <w:i/>
          <w:iCs/>
          <w:lang w:val="en-US"/>
        </w:rPr>
        <w:t>Repository</w:t>
      </w:r>
      <w:r w:rsidRPr="00756854">
        <w:rPr>
          <w:lang w:val="en-US"/>
        </w:rPr>
        <w:t>,</w:t>
      </w:r>
      <w:proofErr w:type="gramEnd"/>
      <w:r w:rsidRPr="00756854">
        <w:rPr>
          <w:lang w:val="en-US"/>
        </w:rPr>
        <w:t xml:space="preserve"> select the </w:t>
      </w:r>
      <w:r w:rsidRPr="009267D7">
        <w:rPr>
          <w:rStyle w:val="UserInput"/>
        </w:rPr>
        <w:t>jam</w:t>
      </w:r>
      <w:r w:rsidR="009267D7" w:rsidRPr="009267D7">
        <w:rPr>
          <w:rStyle w:val="UserInput"/>
        </w:rPr>
        <w:t>-header</w:t>
      </w:r>
      <w:r w:rsidRPr="009267D7">
        <w:rPr>
          <w:rStyle w:val="UserInput"/>
        </w:rPr>
        <w:t>.html</w:t>
      </w:r>
      <w:r w:rsidRPr="00756854">
        <w:rPr>
          <w:lang w:val="en-US"/>
        </w:rPr>
        <w:t xml:space="preserve"> file</w:t>
      </w:r>
      <w:r w:rsidR="0023277A" w:rsidRPr="00756854">
        <w:rPr>
          <w:lang w:val="en-US"/>
        </w:rPr>
        <w:t>.</w:t>
      </w:r>
    </w:p>
    <w:p w:rsidR="00E471A1" w:rsidRDefault="00E471A1" w:rsidP="00082236">
      <w:pPr>
        <w:pStyle w:val="ListNumber"/>
      </w:pPr>
      <w:r>
        <w:t>Drag an Image widget form the Content Catalog to the page, placing it on the right to the Jam Discussions.</w:t>
      </w:r>
    </w:p>
    <w:p w:rsidR="00E471A1" w:rsidRPr="00E471A1" w:rsidRDefault="00E471A1" w:rsidP="009267D7">
      <w:pPr>
        <w:pStyle w:val="ListNumber"/>
      </w:pPr>
      <w:r>
        <w:t xml:space="preserve">Click </w:t>
      </w:r>
      <w:r w:rsidRPr="00E471A1">
        <w:rPr>
          <w:i/>
          <w:iCs/>
        </w:rPr>
        <w:t>Select from</w:t>
      </w:r>
      <w:r>
        <w:t xml:space="preserve"> </w:t>
      </w:r>
      <w:proofErr w:type="gramStart"/>
      <w:r w:rsidRPr="00E471A1">
        <w:rPr>
          <w:i/>
          <w:iCs/>
        </w:rPr>
        <w:t>Repository</w:t>
      </w:r>
      <w:r>
        <w:t>,</w:t>
      </w:r>
      <w:proofErr w:type="gramEnd"/>
      <w:r>
        <w:t xml:space="preserve"> select the </w:t>
      </w:r>
      <w:r w:rsidRPr="009267D7">
        <w:rPr>
          <w:rStyle w:val="UserInput"/>
        </w:rPr>
        <w:t>sap</w:t>
      </w:r>
      <w:r w:rsidR="009267D7" w:rsidRPr="009267D7">
        <w:rPr>
          <w:rStyle w:val="UserInput"/>
        </w:rPr>
        <w:t>-image</w:t>
      </w:r>
      <w:r w:rsidRPr="009267D7">
        <w:rPr>
          <w:rStyle w:val="UserInput"/>
        </w:rPr>
        <w:t>.png</w:t>
      </w:r>
      <w:r>
        <w:t xml:space="preserve"> file.</w:t>
      </w:r>
    </w:p>
    <w:p w:rsidR="00E80536" w:rsidRPr="00756854" w:rsidRDefault="00E80536" w:rsidP="00E80536">
      <w:pPr>
        <w:pStyle w:val="TableCol2"/>
        <w:rPr>
          <w:lang w:val="en-US"/>
        </w:rPr>
      </w:pPr>
    </w:p>
    <w:p w:rsidR="001C512E" w:rsidRDefault="001C512E">
      <w:pPr>
        <w:tabs>
          <w:tab w:val="clear" w:pos="720"/>
          <w:tab w:val="clear" w:pos="1152"/>
        </w:tabs>
        <w:spacing w:before="0" w:line="240" w:lineRule="auto"/>
        <w:rPr>
          <w:b/>
          <w:bCs/>
          <w:sz w:val="22"/>
          <w:szCs w:val="26"/>
          <w:lang w:bidi="he-IL"/>
        </w:rPr>
      </w:pPr>
      <w:r>
        <w:rPr>
          <w:lang w:bidi="he-IL"/>
        </w:rPr>
        <w:br w:type="page"/>
      </w:r>
    </w:p>
    <w:p w:rsidR="00E80536" w:rsidRPr="00756854" w:rsidRDefault="00E80536" w:rsidP="00E80536">
      <w:pPr>
        <w:pStyle w:val="Heading2"/>
        <w:rPr>
          <w:lang w:val="en-US" w:bidi="he-IL"/>
        </w:rPr>
      </w:pPr>
      <w:bookmarkStart w:id="73" w:name="_Toc381885339"/>
      <w:r w:rsidRPr="00756854">
        <w:rPr>
          <w:lang w:val="en-US" w:bidi="he-IL"/>
        </w:rPr>
        <w:lastRenderedPageBreak/>
        <w:t>Customize</w:t>
      </w:r>
      <w:r w:rsidR="001C512E">
        <w:rPr>
          <w:lang w:val="en-US" w:bidi="he-IL"/>
        </w:rPr>
        <w:t xml:space="preserve"> the</w:t>
      </w:r>
      <w:r w:rsidRPr="00756854">
        <w:rPr>
          <w:lang w:val="en-US" w:bidi="he-IL"/>
        </w:rPr>
        <w:t xml:space="preserve"> </w:t>
      </w:r>
      <w:r w:rsidRPr="001C512E">
        <w:rPr>
          <w:lang w:val="en-US" w:bidi="he-IL"/>
        </w:rPr>
        <w:t>Jam Discussions</w:t>
      </w:r>
      <w:r w:rsidRPr="00756854">
        <w:rPr>
          <w:i/>
          <w:iCs/>
          <w:lang w:val="en-US" w:bidi="he-IL"/>
        </w:rPr>
        <w:t xml:space="preserve"> </w:t>
      </w:r>
      <w:r w:rsidRPr="00756854">
        <w:rPr>
          <w:lang w:val="en-US" w:bidi="he-IL"/>
        </w:rPr>
        <w:t>page header and footer</w:t>
      </w:r>
      <w:bookmarkEnd w:id="73"/>
    </w:p>
    <w:p w:rsidR="00E80536" w:rsidRPr="00756854" w:rsidRDefault="00E80536" w:rsidP="002B7EB1">
      <w:r w:rsidRPr="00756854">
        <w:t xml:space="preserve">Every page in a site can be assigned to a template, which determines the layout and the page elements such as header, footer and side panels. </w:t>
      </w:r>
      <w:r w:rsidR="002B7EB1" w:rsidRPr="00756854">
        <w:t>You can modify the</w:t>
      </w:r>
      <w:r w:rsidRPr="00756854">
        <w:t xml:space="preserve"> </w:t>
      </w:r>
      <w:r w:rsidRPr="00756854">
        <w:rPr>
          <w:i/>
          <w:iCs/>
          <w:lang w:bidi="he-IL"/>
        </w:rPr>
        <w:t xml:space="preserve">Short header </w:t>
      </w:r>
      <w:r w:rsidRPr="001C512E">
        <w:rPr>
          <w:lang w:bidi="he-IL"/>
        </w:rPr>
        <w:t>page template</w:t>
      </w:r>
      <w:r w:rsidRPr="00756854">
        <w:rPr>
          <w:b/>
          <w:bCs/>
          <w:i/>
          <w:iCs/>
          <w:lang w:bidi="he-IL"/>
        </w:rPr>
        <w:t xml:space="preserve"> </w:t>
      </w:r>
      <w:r w:rsidRPr="00756854">
        <w:t>to achieve a custom page layout.</w:t>
      </w:r>
    </w:p>
    <w:p w:rsidR="00E80536" w:rsidRPr="001C512E" w:rsidRDefault="00E80536" w:rsidP="001C512E">
      <w:pPr>
        <w:pStyle w:val="ListNumber"/>
        <w:numPr>
          <w:ilvl w:val="1"/>
          <w:numId w:val="46"/>
        </w:numPr>
        <w:rPr>
          <w:lang w:val="en-US"/>
        </w:rPr>
      </w:pPr>
      <w:r w:rsidRPr="001C512E">
        <w:rPr>
          <w:lang w:val="en-US"/>
        </w:rPr>
        <w:t xml:space="preserve">Hover over the </w:t>
      </w:r>
      <w:r w:rsidRPr="001C512E">
        <w:rPr>
          <w:i/>
          <w:iCs/>
          <w:lang w:val="en-US"/>
        </w:rPr>
        <w:t xml:space="preserve">Site Name </w:t>
      </w:r>
      <w:r w:rsidRPr="001C512E">
        <w:rPr>
          <w:lang w:val="en-US"/>
        </w:rPr>
        <w:t xml:space="preserve">in the page header. </w:t>
      </w:r>
    </w:p>
    <w:p w:rsidR="00E80536" w:rsidRPr="00756854" w:rsidRDefault="00D515EB" w:rsidP="00082236">
      <w:pPr>
        <w:pStyle w:val="ListNumber"/>
        <w:rPr>
          <w:lang w:val="en-US"/>
        </w:rPr>
      </w:pPr>
      <w:r w:rsidRPr="00756854">
        <w:rPr>
          <w:lang w:val="en-US"/>
        </w:rPr>
        <w:t xml:space="preserve">In the </w:t>
      </w:r>
      <w:r w:rsidRPr="00756854">
        <w:rPr>
          <w:noProof/>
          <w:lang w:val="en-US" w:eastAsia="en-US" w:bidi="he-IL"/>
        </w:rPr>
        <w:drawing>
          <wp:inline distT="0" distB="0" distL="0" distR="0" wp14:anchorId="1E38CE26" wp14:editId="044945C6">
            <wp:extent cx="220980" cy="19050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20980" cy="190500"/>
                    </a:xfrm>
                    <a:prstGeom prst="rect">
                      <a:avLst/>
                    </a:prstGeom>
                  </pic:spPr>
                </pic:pic>
              </a:graphicData>
            </a:graphic>
          </wp:inline>
        </w:drawing>
      </w:r>
      <w:r w:rsidRPr="00756854">
        <w:rPr>
          <w:lang w:val="en-US"/>
        </w:rPr>
        <w:t>(W</w:t>
      </w:r>
      <w:r w:rsidR="00E80536" w:rsidRPr="00756854">
        <w:rPr>
          <w:lang w:val="en-US"/>
        </w:rPr>
        <w:t>idget options</w:t>
      </w:r>
      <w:r w:rsidRPr="00756854">
        <w:rPr>
          <w:lang w:val="en-US"/>
        </w:rPr>
        <w:t>) menu, click</w:t>
      </w:r>
      <w:r w:rsidR="00E80536" w:rsidRPr="00756854">
        <w:rPr>
          <w:lang w:val="en-US"/>
        </w:rPr>
        <w:t xml:space="preserve"> </w:t>
      </w:r>
      <w:r w:rsidR="00E80536" w:rsidRPr="00756854">
        <w:rPr>
          <w:i/>
          <w:iCs/>
          <w:lang w:val="en-US"/>
        </w:rPr>
        <w:t>Edit</w:t>
      </w:r>
      <w:r w:rsidR="00E80536" w:rsidRPr="00756854">
        <w:rPr>
          <w:lang w:val="en-US"/>
        </w:rPr>
        <w:t>.</w:t>
      </w:r>
    </w:p>
    <w:p w:rsidR="00E80536" w:rsidRPr="00756854" w:rsidRDefault="00D515EB" w:rsidP="00082236">
      <w:pPr>
        <w:pStyle w:val="ListNumber"/>
        <w:rPr>
          <w:lang w:val="en-US"/>
        </w:rPr>
      </w:pPr>
      <w:r w:rsidRPr="00756854">
        <w:rPr>
          <w:lang w:val="en-US"/>
        </w:rPr>
        <w:t>Delete</w:t>
      </w:r>
      <w:r w:rsidR="00E80536" w:rsidRPr="00756854">
        <w:rPr>
          <w:lang w:val="en-US"/>
        </w:rPr>
        <w:t xml:space="preserve"> the site name and </w:t>
      </w:r>
      <w:r w:rsidRPr="00756854">
        <w:rPr>
          <w:lang w:val="en-US"/>
        </w:rPr>
        <w:t>click</w:t>
      </w:r>
      <w:r w:rsidR="00E80536" w:rsidRPr="00756854">
        <w:rPr>
          <w:lang w:val="en-US"/>
        </w:rPr>
        <w:t xml:space="preserve"> </w:t>
      </w:r>
      <w:r w:rsidR="00E80536" w:rsidRPr="00756854">
        <w:rPr>
          <w:i/>
          <w:iCs/>
          <w:lang w:val="en-US"/>
        </w:rPr>
        <w:t>Save and Close</w:t>
      </w:r>
      <w:r w:rsidRPr="00756854">
        <w:rPr>
          <w:i/>
          <w:iCs/>
          <w:lang w:val="en-US"/>
        </w:rPr>
        <w:t>.</w:t>
      </w:r>
    </w:p>
    <w:p w:rsidR="00E80536" w:rsidRPr="00756854" w:rsidRDefault="00E80536" w:rsidP="001C512E">
      <w:pPr>
        <w:pStyle w:val="ListNumber"/>
        <w:rPr>
          <w:lang w:val="en-US"/>
        </w:rPr>
      </w:pPr>
      <w:r w:rsidRPr="00756854">
        <w:rPr>
          <w:lang w:val="en-US"/>
        </w:rPr>
        <w:t>Hover over the</w:t>
      </w:r>
      <w:r w:rsidR="001C512E">
        <w:rPr>
          <w:lang w:val="en-US"/>
        </w:rPr>
        <w:t xml:space="preserve"> site logo</w:t>
      </w:r>
      <w:r w:rsidRPr="00756854">
        <w:rPr>
          <w:lang w:val="en-US"/>
        </w:rPr>
        <w:t xml:space="preserve"> </w:t>
      </w:r>
      <w:r w:rsidR="00D515EB" w:rsidRPr="00756854">
        <w:rPr>
          <w:lang w:val="en-US"/>
        </w:rPr>
        <w:t xml:space="preserve">in the page header, and </w:t>
      </w:r>
      <w:r w:rsidR="001C512E">
        <w:rPr>
          <w:lang w:val="en-US"/>
        </w:rPr>
        <w:t>from</w:t>
      </w:r>
      <w:r w:rsidR="00D515EB" w:rsidRPr="00756854">
        <w:rPr>
          <w:lang w:val="en-US"/>
        </w:rPr>
        <w:t xml:space="preserve"> the </w:t>
      </w:r>
      <w:r w:rsidR="00D515EB" w:rsidRPr="00756854">
        <w:rPr>
          <w:noProof/>
          <w:lang w:val="en-US" w:eastAsia="en-US" w:bidi="he-IL"/>
        </w:rPr>
        <w:drawing>
          <wp:inline distT="0" distB="0" distL="0" distR="0" wp14:anchorId="0A0678BA" wp14:editId="35522919">
            <wp:extent cx="220980" cy="19050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20980" cy="190500"/>
                    </a:xfrm>
                    <a:prstGeom prst="rect">
                      <a:avLst/>
                    </a:prstGeom>
                  </pic:spPr>
                </pic:pic>
              </a:graphicData>
            </a:graphic>
          </wp:inline>
        </w:drawing>
      </w:r>
      <w:r w:rsidR="00D515EB" w:rsidRPr="00756854">
        <w:rPr>
          <w:lang w:val="en-US"/>
        </w:rPr>
        <w:t xml:space="preserve">(Widget options) menu, click </w:t>
      </w:r>
      <w:r w:rsidR="00D515EB" w:rsidRPr="00756854">
        <w:rPr>
          <w:i/>
          <w:iCs/>
          <w:lang w:val="en-US"/>
        </w:rPr>
        <w:t>Edit</w:t>
      </w:r>
      <w:r w:rsidR="00D515EB" w:rsidRPr="00756854">
        <w:rPr>
          <w:lang w:val="en-US"/>
        </w:rPr>
        <w:t>.</w:t>
      </w:r>
    </w:p>
    <w:p w:rsidR="00E80536" w:rsidRPr="00756854" w:rsidRDefault="00E80536" w:rsidP="00023E6E">
      <w:pPr>
        <w:pStyle w:val="ListNumber"/>
        <w:rPr>
          <w:lang w:val="en-US"/>
        </w:rPr>
      </w:pPr>
      <w:r w:rsidRPr="00756854">
        <w:rPr>
          <w:lang w:val="en-US"/>
        </w:rPr>
        <w:t xml:space="preserve">Click </w:t>
      </w:r>
      <w:r w:rsidRPr="00756854">
        <w:rPr>
          <w:i/>
          <w:iCs/>
          <w:lang w:val="en-US"/>
        </w:rPr>
        <w:t>Select from Repository</w:t>
      </w:r>
      <w:r w:rsidRPr="00756854">
        <w:rPr>
          <w:lang w:val="en-US"/>
        </w:rPr>
        <w:t xml:space="preserve">, </w:t>
      </w:r>
      <w:r w:rsidR="00D515EB" w:rsidRPr="00756854">
        <w:rPr>
          <w:lang w:val="en-US"/>
        </w:rPr>
        <w:t xml:space="preserve">and </w:t>
      </w:r>
      <w:r w:rsidRPr="00756854">
        <w:rPr>
          <w:lang w:val="en-US"/>
        </w:rPr>
        <w:t xml:space="preserve">select the </w:t>
      </w:r>
      <w:r w:rsidR="00023E6E">
        <w:rPr>
          <w:lang w:val="en-US"/>
        </w:rPr>
        <w:t>S</w:t>
      </w:r>
      <w:r w:rsidR="00C70FEB">
        <w:rPr>
          <w:lang w:val="en-US"/>
        </w:rPr>
        <w:t>ite-l</w:t>
      </w:r>
      <w:r w:rsidR="000215F4">
        <w:rPr>
          <w:lang w:val="en-US"/>
        </w:rPr>
        <w:t>ogo</w:t>
      </w:r>
      <w:r w:rsidR="00E471A1" w:rsidRPr="00E471A1">
        <w:rPr>
          <w:rStyle w:val="UserInput"/>
        </w:rPr>
        <w:t>.png</w:t>
      </w:r>
      <w:r w:rsidR="007A0F46">
        <w:rPr>
          <w:rStyle w:val="UserInput"/>
        </w:rPr>
        <w:t xml:space="preserve"> </w:t>
      </w:r>
      <w:r w:rsidR="007A0F46" w:rsidRPr="007A0F46">
        <w:rPr>
          <w:bCs/>
        </w:rPr>
        <w:t>file from the Public folder</w:t>
      </w:r>
    </w:p>
    <w:p w:rsidR="00E80536" w:rsidRPr="00756854" w:rsidRDefault="00D515EB" w:rsidP="00082236">
      <w:pPr>
        <w:pStyle w:val="ListNumber"/>
        <w:rPr>
          <w:lang w:val="en-US"/>
        </w:rPr>
      </w:pPr>
      <w:r w:rsidRPr="00756854">
        <w:rPr>
          <w:lang w:val="en-US"/>
        </w:rPr>
        <w:t>Edit</w:t>
      </w:r>
      <w:r w:rsidR="00E80536" w:rsidRPr="00756854">
        <w:rPr>
          <w:lang w:val="en-US"/>
        </w:rPr>
        <w:t xml:space="preserve"> the </w:t>
      </w:r>
      <w:r w:rsidR="00E80536" w:rsidRPr="00756854">
        <w:rPr>
          <w:i/>
          <w:iCs/>
          <w:lang w:val="en-US"/>
        </w:rPr>
        <w:t>Page Navigation Menu</w:t>
      </w:r>
      <w:r w:rsidRPr="00756854">
        <w:rPr>
          <w:i/>
          <w:iCs/>
          <w:lang w:val="en-US"/>
        </w:rPr>
        <w:t xml:space="preserve">, </w:t>
      </w:r>
      <w:r w:rsidRPr="00756854">
        <w:rPr>
          <w:lang w:val="en-US"/>
        </w:rPr>
        <w:t>and from the</w:t>
      </w:r>
      <w:r w:rsidRPr="00756854">
        <w:rPr>
          <w:i/>
          <w:iCs/>
          <w:lang w:val="en-US"/>
        </w:rPr>
        <w:t xml:space="preserve"> Alignment </w:t>
      </w:r>
      <w:r w:rsidRPr="00756854">
        <w:rPr>
          <w:lang w:val="en-US"/>
        </w:rPr>
        <w:t>dropdown list, click</w:t>
      </w:r>
      <w:r w:rsidRPr="00756854">
        <w:rPr>
          <w:i/>
          <w:iCs/>
          <w:lang w:val="en-US"/>
        </w:rPr>
        <w:t xml:space="preserve"> Stretch. </w:t>
      </w:r>
      <w:r w:rsidRPr="00756854">
        <w:rPr>
          <w:lang w:val="en-US"/>
        </w:rPr>
        <w:t>Then click</w:t>
      </w:r>
      <w:r w:rsidRPr="00756854">
        <w:rPr>
          <w:i/>
          <w:iCs/>
          <w:lang w:val="en-US"/>
        </w:rPr>
        <w:t xml:space="preserve"> OK.</w:t>
      </w:r>
    </w:p>
    <w:p w:rsidR="003939E4" w:rsidRPr="00756854" w:rsidRDefault="00D515EB" w:rsidP="00082236">
      <w:pPr>
        <w:pStyle w:val="ListNumber"/>
        <w:rPr>
          <w:lang w:val="en-US"/>
        </w:rPr>
      </w:pPr>
      <w:r w:rsidRPr="00756854">
        <w:rPr>
          <w:lang w:val="en-US"/>
        </w:rPr>
        <w:t xml:space="preserve">In the page footer, edit the </w:t>
      </w:r>
      <w:r w:rsidR="00E80536" w:rsidRPr="00756854">
        <w:rPr>
          <w:i/>
          <w:iCs/>
          <w:lang w:val="en-US"/>
        </w:rPr>
        <w:t xml:space="preserve">Social </w:t>
      </w:r>
      <w:r w:rsidR="009C374C">
        <w:rPr>
          <w:i/>
          <w:iCs/>
          <w:lang w:val="en-US"/>
        </w:rPr>
        <w:t>Networks</w:t>
      </w:r>
      <w:r w:rsidR="00E80536" w:rsidRPr="00756854">
        <w:rPr>
          <w:lang w:val="en-US"/>
        </w:rPr>
        <w:t xml:space="preserve"> widget in the page footer</w:t>
      </w:r>
      <w:r w:rsidR="003939E4" w:rsidRPr="00756854">
        <w:rPr>
          <w:lang w:val="en-US"/>
        </w:rPr>
        <w:t xml:space="preserve"> as follows:</w:t>
      </w:r>
    </w:p>
    <w:p w:rsidR="00E80536" w:rsidRPr="00756854" w:rsidRDefault="003939E4" w:rsidP="00082236">
      <w:pPr>
        <w:pStyle w:val="ListNumber2"/>
      </w:pPr>
      <w:r w:rsidRPr="00756854">
        <w:t>C</w:t>
      </w:r>
      <w:r w:rsidR="00D515EB" w:rsidRPr="00756854">
        <w:t xml:space="preserve">lick </w:t>
      </w:r>
      <w:r w:rsidR="00D515EB" w:rsidRPr="00756854">
        <w:rPr>
          <w:i/>
          <w:iCs/>
        </w:rPr>
        <w:t>+Add Links</w:t>
      </w:r>
      <w:r w:rsidR="00D515EB" w:rsidRPr="00756854">
        <w:t xml:space="preserve"> and select</w:t>
      </w:r>
      <w:r w:rsidRPr="00756854">
        <w:t xml:space="preserve"> the</w:t>
      </w:r>
      <w:r w:rsidR="00D515EB" w:rsidRPr="00756854">
        <w:t xml:space="preserve"> </w:t>
      </w:r>
      <w:r w:rsidR="00D515EB" w:rsidRPr="00756854">
        <w:rPr>
          <w:i/>
          <w:iCs/>
        </w:rPr>
        <w:t>YouTube</w:t>
      </w:r>
      <w:r w:rsidR="00D515EB" w:rsidRPr="00756854">
        <w:t xml:space="preserve"> </w:t>
      </w:r>
      <w:r w:rsidRPr="00756854">
        <w:t>icon from the displayed icon list</w:t>
      </w:r>
      <w:r w:rsidR="00D515EB" w:rsidRPr="00756854">
        <w:t>.</w:t>
      </w:r>
    </w:p>
    <w:p w:rsidR="00E80536" w:rsidRPr="00756854" w:rsidRDefault="003939E4" w:rsidP="00082236">
      <w:pPr>
        <w:pStyle w:val="ListNumber2"/>
      </w:pPr>
      <w:r w:rsidRPr="00756854">
        <w:t>To the right of the added icon, enter</w:t>
      </w:r>
      <w:r w:rsidR="00E80536" w:rsidRPr="00756854">
        <w:t xml:space="preserve"> the following URL: </w:t>
      </w:r>
      <w:hyperlink r:id="rId66" w:history="1">
        <w:r w:rsidR="00E80536" w:rsidRPr="00756854">
          <w:rPr>
            <w:rStyle w:val="Hyperlink"/>
          </w:rPr>
          <w:t>https://www.youtube.com/playlist?list=PLFD0FA2183DC1F3B7</w:t>
        </w:r>
      </w:hyperlink>
    </w:p>
    <w:p w:rsidR="00E80536" w:rsidRDefault="00E80536" w:rsidP="00082236">
      <w:pPr>
        <w:pStyle w:val="ListNumber2"/>
      </w:pPr>
      <w:r w:rsidRPr="00756854">
        <w:t xml:space="preserve">Set </w:t>
      </w:r>
      <w:r w:rsidR="003939E4" w:rsidRPr="00756854">
        <w:t>I</w:t>
      </w:r>
      <w:r w:rsidRPr="00756854">
        <w:t xml:space="preserve">con </w:t>
      </w:r>
      <w:r w:rsidR="003939E4" w:rsidRPr="00756854">
        <w:t>S</w:t>
      </w:r>
      <w:r w:rsidRPr="00756854">
        <w:t>ize to Small.</w:t>
      </w:r>
    </w:p>
    <w:p w:rsidR="00DC621D" w:rsidRPr="00756854" w:rsidRDefault="00DC621D" w:rsidP="00082236">
      <w:pPr>
        <w:pStyle w:val="ListNumber2"/>
      </w:pPr>
      <w:r>
        <w:t>Align icons to the right side of the widget.</w:t>
      </w:r>
    </w:p>
    <w:p w:rsidR="00E80536" w:rsidRPr="00756854" w:rsidRDefault="003939E4" w:rsidP="00082236">
      <w:pPr>
        <w:pStyle w:val="ListNumber2"/>
      </w:pPr>
      <w:r w:rsidRPr="00756854">
        <w:t>Click</w:t>
      </w:r>
      <w:r w:rsidR="00E80536" w:rsidRPr="00756854">
        <w:t xml:space="preserve"> </w:t>
      </w:r>
      <w:r w:rsidR="00E80536" w:rsidRPr="00756854">
        <w:rPr>
          <w:i/>
          <w:iCs/>
        </w:rPr>
        <w:t>OK</w:t>
      </w:r>
      <w:r w:rsidR="00E80536" w:rsidRPr="00756854">
        <w:t>.</w:t>
      </w:r>
      <w:r w:rsidRPr="00756854">
        <w:t xml:space="preserve"> T</w:t>
      </w:r>
      <w:r w:rsidR="00E80536" w:rsidRPr="00756854">
        <w:t>he YouTube icon is added to the footer.</w:t>
      </w:r>
    </w:p>
    <w:p w:rsidR="00E80536" w:rsidRPr="00756854" w:rsidRDefault="006E5F91" w:rsidP="009D6EC1">
      <w:pPr>
        <w:pStyle w:val="ListContinue2"/>
        <w:rPr>
          <w:lang w:bidi="he-IL"/>
        </w:rPr>
      </w:pPr>
      <w:bookmarkStart w:id="74" w:name="_Toc374347376"/>
      <w:r>
        <w:rPr>
          <w:noProof/>
          <w:lang w:eastAsia="en-US" w:bidi="he-IL"/>
        </w:rPr>
        <w:drawing>
          <wp:inline distT="0" distB="0" distL="0" distR="0" wp14:anchorId="2BFF8065" wp14:editId="03ED7424">
            <wp:extent cx="5486400" cy="3904615"/>
            <wp:effectExtent l="0" t="0" r="0" b="63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86400" cy="3904615"/>
                    </a:xfrm>
                    <a:prstGeom prst="rect">
                      <a:avLst/>
                    </a:prstGeom>
                  </pic:spPr>
                </pic:pic>
              </a:graphicData>
            </a:graphic>
          </wp:inline>
        </w:drawing>
      </w:r>
    </w:p>
    <w:p w:rsidR="00E80536" w:rsidRPr="00756854" w:rsidRDefault="00E80536" w:rsidP="00E80536">
      <w:pPr>
        <w:pStyle w:val="TableCol2"/>
        <w:rPr>
          <w:lang w:val="en-US"/>
        </w:rPr>
      </w:pPr>
    </w:p>
    <w:p w:rsidR="00E80536" w:rsidRPr="00756854" w:rsidRDefault="00E80536" w:rsidP="00E80536">
      <w:pPr>
        <w:rPr>
          <w:lang w:bidi="he-IL"/>
        </w:rPr>
      </w:pPr>
    </w:p>
    <w:p w:rsidR="001C512E" w:rsidRDefault="001C512E">
      <w:pPr>
        <w:tabs>
          <w:tab w:val="clear" w:pos="720"/>
          <w:tab w:val="clear" w:pos="1152"/>
        </w:tabs>
        <w:spacing w:before="0" w:line="240" w:lineRule="auto"/>
        <w:rPr>
          <w:b/>
          <w:bCs/>
          <w:sz w:val="22"/>
          <w:szCs w:val="26"/>
          <w:lang w:bidi="he-IL"/>
        </w:rPr>
      </w:pPr>
      <w:r>
        <w:rPr>
          <w:lang w:bidi="he-IL"/>
        </w:rPr>
        <w:br w:type="page"/>
      </w:r>
    </w:p>
    <w:p w:rsidR="00E80536" w:rsidRPr="00756854" w:rsidRDefault="00E80536" w:rsidP="004D68B1">
      <w:pPr>
        <w:pStyle w:val="Heading2"/>
        <w:rPr>
          <w:lang w:val="en-US" w:bidi="he-IL"/>
        </w:rPr>
      </w:pPr>
      <w:bookmarkStart w:id="75" w:name="_Toc381885340"/>
      <w:r w:rsidRPr="00756854">
        <w:rPr>
          <w:lang w:val="en-US" w:bidi="he-IL"/>
        </w:rPr>
        <w:lastRenderedPageBreak/>
        <w:t>Update</w:t>
      </w:r>
      <w:r w:rsidR="004D68B1" w:rsidRPr="00756854">
        <w:rPr>
          <w:lang w:val="en-US" w:bidi="he-IL"/>
        </w:rPr>
        <w:t xml:space="preserve"> the </w:t>
      </w:r>
      <w:r w:rsidRPr="001C512E">
        <w:rPr>
          <w:lang w:val="en-US" w:bidi="he-IL"/>
        </w:rPr>
        <w:t>About the Event</w:t>
      </w:r>
      <w:r w:rsidRPr="00756854">
        <w:rPr>
          <w:lang w:val="en-US" w:bidi="he-IL"/>
        </w:rPr>
        <w:t xml:space="preserve"> page</w:t>
      </w:r>
      <w:bookmarkEnd w:id="75"/>
      <w:r w:rsidRPr="00756854">
        <w:rPr>
          <w:lang w:val="en-US" w:bidi="he-IL"/>
        </w:rPr>
        <w:t xml:space="preserve"> </w:t>
      </w:r>
    </w:p>
    <w:p w:rsidR="00E80536" w:rsidRPr="00756854" w:rsidRDefault="00E80536" w:rsidP="00A148F0">
      <w:pPr>
        <w:pStyle w:val="ListNumber"/>
        <w:numPr>
          <w:ilvl w:val="1"/>
          <w:numId w:val="25"/>
        </w:numPr>
        <w:rPr>
          <w:lang w:val="en-US"/>
        </w:rPr>
      </w:pPr>
      <w:r w:rsidRPr="00756854">
        <w:rPr>
          <w:lang w:val="en-US"/>
        </w:rPr>
        <w:t xml:space="preserve">Hover </w:t>
      </w:r>
      <w:r w:rsidR="004D68B1" w:rsidRPr="00756854">
        <w:rPr>
          <w:lang w:val="en-US"/>
        </w:rPr>
        <w:t>over the top-</w:t>
      </w:r>
      <w:r w:rsidRPr="00756854">
        <w:rPr>
          <w:lang w:val="en-US"/>
        </w:rPr>
        <w:t>right image widget</w:t>
      </w:r>
      <w:r w:rsidR="004D68B1" w:rsidRPr="00756854">
        <w:rPr>
          <w:lang w:val="en-US"/>
        </w:rPr>
        <w:t xml:space="preserve">, and in the </w:t>
      </w:r>
      <w:r w:rsidR="004D68B1" w:rsidRPr="00756854">
        <w:rPr>
          <w:noProof/>
          <w:position w:val="-6"/>
          <w:lang w:val="en-US" w:eastAsia="en-US" w:bidi="he-IL"/>
        </w:rPr>
        <w:drawing>
          <wp:inline distT="0" distB="0" distL="0" distR="0" wp14:anchorId="478D4D90" wp14:editId="12E567E7">
            <wp:extent cx="220980" cy="19050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20980" cy="190500"/>
                    </a:xfrm>
                    <a:prstGeom prst="rect">
                      <a:avLst/>
                    </a:prstGeom>
                  </pic:spPr>
                </pic:pic>
              </a:graphicData>
            </a:graphic>
          </wp:inline>
        </w:drawing>
      </w:r>
      <w:r w:rsidR="004D68B1" w:rsidRPr="00756854">
        <w:rPr>
          <w:lang w:val="en-US"/>
        </w:rPr>
        <w:t xml:space="preserve">(Widget options) menu, click </w:t>
      </w:r>
      <w:r w:rsidR="004D68B1" w:rsidRPr="00756854">
        <w:rPr>
          <w:i/>
          <w:iCs/>
          <w:lang w:val="en-US"/>
        </w:rPr>
        <w:t>Remove</w:t>
      </w:r>
      <w:r w:rsidR="004D68B1" w:rsidRPr="00756854">
        <w:rPr>
          <w:lang w:val="en-US"/>
        </w:rPr>
        <w:t>.</w:t>
      </w:r>
    </w:p>
    <w:p w:rsidR="00E80536" w:rsidRPr="00756854" w:rsidRDefault="00E80536" w:rsidP="004D68B1">
      <w:pPr>
        <w:pStyle w:val="ListContinue"/>
      </w:pPr>
      <w:r w:rsidRPr="00756854">
        <w:rPr>
          <w:noProof/>
          <w:lang w:eastAsia="en-US" w:bidi="he-IL"/>
        </w:rPr>
        <w:drawing>
          <wp:inline distT="0" distB="0" distL="0" distR="0" wp14:anchorId="05CFD38D" wp14:editId="10F37868">
            <wp:extent cx="5486400" cy="2768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86400" cy="2768600"/>
                    </a:xfrm>
                    <a:prstGeom prst="rect">
                      <a:avLst/>
                    </a:prstGeom>
                  </pic:spPr>
                </pic:pic>
              </a:graphicData>
            </a:graphic>
          </wp:inline>
        </w:drawing>
      </w:r>
    </w:p>
    <w:p w:rsidR="00E80536" w:rsidRPr="00756854" w:rsidRDefault="00E80536" w:rsidP="00A148F0">
      <w:pPr>
        <w:pStyle w:val="ListNumber"/>
        <w:numPr>
          <w:ilvl w:val="1"/>
          <w:numId w:val="25"/>
        </w:numPr>
        <w:rPr>
          <w:lang w:val="en-US"/>
        </w:rPr>
      </w:pPr>
      <w:r w:rsidRPr="00756854">
        <w:rPr>
          <w:lang w:val="en-US"/>
        </w:rPr>
        <w:t xml:space="preserve">From the side-panel menu, click </w:t>
      </w:r>
      <w:r w:rsidRPr="00756854">
        <w:rPr>
          <w:noProof/>
          <w:lang w:val="en-US" w:eastAsia="en-US" w:bidi="he-IL"/>
        </w:rPr>
        <w:drawing>
          <wp:inline distT="0" distB="0" distL="0" distR="0" wp14:anchorId="675ED963" wp14:editId="3CC6A03A">
            <wp:extent cx="205740" cy="205740"/>
            <wp:effectExtent l="0" t="0" r="381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205740" cy="205740"/>
                    </a:xfrm>
                    <a:prstGeom prst="rect">
                      <a:avLst/>
                    </a:prstGeom>
                  </pic:spPr>
                </pic:pic>
              </a:graphicData>
            </a:graphic>
          </wp:inline>
        </w:drawing>
      </w:r>
      <w:r w:rsidRPr="00756854">
        <w:rPr>
          <w:lang w:val="en-US"/>
        </w:rPr>
        <w:t xml:space="preserve"> to open the Content Catalog.</w:t>
      </w:r>
    </w:p>
    <w:p w:rsidR="00E80536" w:rsidRPr="00756854" w:rsidRDefault="00E80536" w:rsidP="00082236">
      <w:pPr>
        <w:pStyle w:val="ListNumber"/>
        <w:rPr>
          <w:rStyle w:val="UserInput"/>
          <w:rFonts w:ascii="Arial" w:hAnsi="Arial"/>
          <w:b w:val="0"/>
        </w:rPr>
      </w:pPr>
      <w:r w:rsidRPr="00756854">
        <w:rPr>
          <w:lang w:val="en-US"/>
        </w:rPr>
        <w:t xml:space="preserve">In the Search field at the top, type </w:t>
      </w:r>
      <w:r w:rsidRPr="00756854">
        <w:rPr>
          <w:rStyle w:val="UserInput"/>
        </w:rPr>
        <w:t>Jam Login</w:t>
      </w:r>
      <w:r w:rsidR="004D68B1" w:rsidRPr="00756854">
        <w:rPr>
          <w:rStyle w:val="UserInput"/>
        </w:rPr>
        <w:t>.</w:t>
      </w:r>
    </w:p>
    <w:p w:rsidR="004D68B1" w:rsidRPr="00756854" w:rsidRDefault="004D68B1" w:rsidP="00082236">
      <w:pPr>
        <w:pStyle w:val="ListNumber"/>
        <w:rPr>
          <w:bCs/>
          <w:lang w:val="en-US"/>
        </w:rPr>
      </w:pPr>
      <w:r w:rsidRPr="00756854">
        <w:rPr>
          <w:bCs/>
          <w:lang w:val="en-US"/>
        </w:rPr>
        <w:t>Drag the widget to the page to replace the image widget.</w:t>
      </w:r>
    </w:p>
    <w:p w:rsidR="00E80536" w:rsidRPr="00756854" w:rsidRDefault="00E80536" w:rsidP="00E80536">
      <w:pPr>
        <w:rPr>
          <w:highlight w:val="yellow"/>
        </w:rPr>
      </w:pPr>
    </w:p>
    <w:p w:rsidR="00E80536" w:rsidRPr="00756854" w:rsidRDefault="006E5F91" w:rsidP="00E80536">
      <w:pPr>
        <w:rPr>
          <w:lang w:bidi="he-IL"/>
        </w:rPr>
      </w:pPr>
      <w:r>
        <w:tab/>
      </w:r>
      <w:r>
        <w:rPr>
          <w:noProof/>
          <w:lang w:bidi="he-IL"/>
        </w:rPr>
        <w:drawing>
          <wp:inline distT="0" distB="0" distL="0" distR="0" wp14:anchorId="2AFDB52D" wp14:editId="621C4C99">
            <wp:extent cx="5486400" cy="3899535"/>
            <wp:effectExtent l="0" t="0" r="0" b="571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86400" cy="3899535"/>
                    </a:xfrm>
                    <a:prstGeom prst="rect">
                      <a:avLst/>
                    </a:prstGeom>
                  </pic:spPr>
                </pic:pic>
              </a:graphicData>
            </a:graphic>
          </wp:inline>
        </w:drawing>
      </w:r>
    </w:p>
    <w:p w:rsidR="00E80536" w:rsidRPr="00756854" w:rsidRDefault="00E80536" w:rsidP="00E80536">
      <w:pPr>
        <w:pStyle w:val="Heading2"/>
        <w:rPr>
          <w:lang w:val="en-US" w:bidi="he-IL"/>
        </w:rPr>
      </w:pPr>
    </w:p>
    <w:p w:rsidR="00E80536" w:rsidRPr="00756854" w:rsidRDefault="00E80536" w:rsidP="00E80536">
      <w:pPr>
        <w:pStyle w:val="Heading2"/>
        <w:rPr>
          <w:lang w:val="en-US" w:bidi="he-IL"/>
        </w:rPr>
      </w:pPr>
      <w:bookmarkStart w:id="76" w:name="_Toc381885341"/>
      <w:r w:rsidRPr="00756854">
        <w:rPr>
          <w:lang w:val="en-US" w:bidi="he-IL"/>
        </w:rPr>
        <w:t>Update</w:t>
      </w:r>
      <w:r w:rsidR="004D68B1" w:rsidRPr="00756854">
        <w:rPr>
          <w:lang w:val="en-US" w:bidi="he-IL"/>
        </w:rPr>
        <w:t xml:space="preserve"> the</w:t>
      </w:r>
      <w:r w:rsidRPr="00756854">
        <w:rPr>
          <w:lang w:val="en-US" w:bidi="he-IL"/>
        </w:rPr>
        <w:t xml:space="preserve"> </w:t>
      </w:r>
      <w:r w:rsidRPr="001C512E">
        <w:rPr>
          <w:lang w:val="en-US" w:bidi="he-IL"/>
        </w:rPr>
        <w:t>Registration</w:t>
      </w:r>
      <w:r w:rsidRPr="00756854">
        <w:rPr>
          <w:lang w:val="en-US" w:bidi="he-IL"/>
        </w:rPr>
        <w:t xml:space="preserve"> page</w:t>
      </w:r>
      <w:bookmarkEnd w:id="76"/>
      <w:r w:rsidRPr="00756854">
        <w:rPr>
          <w:lang w:val="en-US" w:bidi="he-IL"/>
        </w:rPr>
        <w:t xml:space="preserve"> </w:t>
      </w:r>
    </w:p>
    <w:p w:rsidR="00E80536" w:rsidRPr="00756854" w:rsidRDefault="00E80536" w:rsidP="00A148F0">
      <w:pPr>
        <w:numPr>
          <w:ilvl w:val="1"/>
          <w:numId w:val="28"/>
        </w:numPr>
      </w:pPr>
      <w:r w:rsidRPr="00756854">
        <w:t xml:space="preserve">Click the </w:t>
      </w:r>
      <w:r w:rsidRPr="00756854">
        <w:rPr>
          <w:i/>
          <w:iCs/>
        </w:rPr>
        <w:t>Registration</w:t>
      </w:r>
      <w:r w:rsidRPr="00756854">
        <w:t xml:space="preserve"> page in </w:t>
      </w:r>
      <w:r w:rsidR="004D68B1" w:rsidRPr="00756854">
        <w:t>the page navigation bar</w:t>
      </w:r>
      <w:r w:rsidRPr="00756854">
        <w:t>.</w:t>
      </w:r>
    </w:p>
    <w:p w:rsidR="00E80536" w:rsidRPr="00756854" w:rsidRDefault="00E80536" w:rsidP="00A148F0">
      <w:pPr>
        <w:numPr>
          <w:ilvl w:val="1"/>
          <w:numId w:val="28"/>
        </w:numPr>
      </w:pPr>
      <w:r w:rsidRPr="00756854">
        <w:t xml:space="preserve">Remove the existing </w:t>
      </w:r>
      <w:r w:rsidRPr="00756854">
        <w:rPr>
          <w:i/>
          <w:iCs/>
        </w:rPr>
        <w:t>Registration Form</w:t>
      </w:r>
      <w:r w:rsidRPr="00756854">
        <w:t xml:space="preserve"> and </w:t>
      </w:r>
      <w:r w:rsidRPr="00756854">
        <w:rPr>
          <w:i/>
          <w:iCs/>
        </w:rPr>
        <w:t>Upcoming Events</w:t>
      </w:r>
      <w:r w:rsidRPr="00756854">
        <w:t xml:space="preserve"> widgets using </w:t>
      </w:r>
      <w:r w:rsidR="004D68B1" w:rsidRPr="00756854">
        <w:t xml:space="preserve">the </w:t>
      </w:r>
      <w:r w:rsidR="004D68B1" w:rsidRPr="00756854">
        <w:rPr>
          <w:noProof/>
          <w:lang w:bidi="he-IL"/>
        </w:rPr>
        <w:drawing>
          <wp:inline distT="0" distB="0" distL="0" distR="0" wp14:anchorId="72B36DD5" wp14:editId="688985EE">
            <wp:extent cx="220980" cy="19050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20980" cy="190500"/>
                    </a:xfrm>
                    <a:prstGeom prst="rect">
                      <a:avLst/>
                    </a:prstGeom>
                  </pic:spPr>
                </pic:pic>
              </a:graphicData>
            </a:graphic>
          </wp:inline>
        </w:drawing>
      </w:r>
      <w:r w:rsidR="004D68B1" w:rsidRPr="00756854">
        <w:t>(Widget options) menu</w:t>
      </w:r>
      <w:r w:rsidRPr="00756854">
        <w:t>.</w:t>
      </w:r>
    </w:p>
    <w:p w:rsidR="00E80536" w:rsidRPr="00756854" w:rsidRDefault="00E80536" w:rsidP="00A148F0">
      <w:pPr>
        <w:pStyle w:val="ListNumber"/>
        <w:numPr>
          <w:ilvl w:val="1"/>
          <w:numId w:val="25"/>
        </w:numPr>
        <w:rPr>
          <w:lang w:val="en-US"/>
        </w:rPr>
      </w:pPr>
      <w:r w:rsidRPr="00756854">
        <w:rPr>
          <w:lang w:val="en-US"/>
        </w:rPr>
        <w:t>Open the Content Catalog</w:t>
      </w:r>
      <w:r w:rsidR="004D68B1" w:rsidRPr="00756854">
        <w:rPr>
          <w:lang w:val="en-US"/>
        </w:rPr>
        <w:t xml:space="preserve"> and find the </w:t>
      </w:r>
      <w:r w:rsidR="004D68B1" w:rsidRPr="00756854">
        <w:rPr>
          <w:i/>
          <w:iCs/>
          <w:lang w:val="en-US"/>
        </w:rPr>
        <w:t>Registration</w:t>
      </w:r>
      <w:r w:rsidR="00DC621D">
        <w:rPr>
          <w:i/>
          <w:iCs/>
          <w:lang w:val="en-US"/>
        </w:rPr>
        <w:t xml:space="preserve"> Form</w:t>
      </w:r>
      <w:r w:rsidR="004D68B1" w:rsidRPr="00756854">
        <w:rPr>
          <w:lang w:val="en-US"/>
        </w:rPr>
        <w:t xml:space="preserve"> widget.</w:t>
      </w:r>
    </w:p>
    <w:p w:rsidR="00DC621D" w:rsidRDefault="00E80536" w:rsidP="00A148F0">
      <w:pPr>
        <w:pStyle w:val="ListNumber"/>
        <w:numPr>
          <w:ilvl w:val="1"/>
          <w:numId w:val="25"/>
        </w:numPr>
        <w:rPr>
          <w:lang w:val="en-US"/>
        </w:rPr>
      </w:pPr>
      <w:r w:rsidRPr="00756854">
        <w:rPr>
          <w:lang w:val="en-US"/>
        </w:rPr>
        <w:t>Drag the widget to the page</w:t>
      </w:r>
      <w:r w:rsidR="004D68B1" w:rsidRPr="00756854">
        <w:rPr>
          <w:lang w:val="en-US"/>
        </w:rPr>
        <w:t>.</w:t>
      </w:r>
    </w:p>
    <w:p w:rsidR="00BF1D86" w:rsidRDefault="00DC621D" w:rsidP="00A148F0">
      <w:pPr>
        <w:pStyle w:val="ListNumber"/>
        <w:numPr>
          <w:ilvl w:val="1"/>
          <w:numId w:val="25"/>
        </w:numPr>
        <w:rPr>
          <w:lang w:val="en-US"/>
        </w:rPr>
      </w:pPr>
      <w:r>
        <w:rPr>
          <w:lang w:val="en-US"/>
        </w:rPr>
        <w:t xml:space="preserve">Select C4C to connect the form to Cloud CRM, or CRM </w:t>
      </w:r>
      <w:proofErr w:type="spellStart"/>
      <w:r>
        <w:rPr>
          <w:lang w:val="en-US"/>
        </w:rPr>
        <w:t>on-premise</w:t>
      </w:r>
      <w:proofErr w:type="spellEnd"/>
      <w:r>
        <w:rPr>
          <w:lang w:val="en-US"/>
        </w:rPr>
        <w:t>. The registrations will be saved as leads in the CRM backend systems per your selection.</w:t>
      </w:r>
    </w:p>
    <w:p w:rsidR="00E80536" w:rsidRPr="00756854" w:rsidRDefault="00BF1D86" w:rsidP="00A148F0">
      <w:pPr>
        <w:pStyle w:val="ListNumber"/>
        <w:numPr>
          <w:ilvl w:val="1"/>
          <w:numId w:val="25"/>
        </w:numPr>
        <w:rPr>
          <w:lang w:val="en-US"/>
        </w:rPr>
      </w:pPr>
      <w:r>
        <w:rPr>
          <w:lang w:val="en-US"/>
        </w:rPr>
        <w:t>Resize the widget to fit the page content area.</w:t>
      </w:r>
      <w:r w:rsidR="006E5F91">
        <w:rPr>
          <w:lang w:val="en-US"/>
        </w:rPr>
        <w:br/>
      </w:r>
      <w:r w:rsidR="006E5F91">
        <w:rPr>
          <w:lang w:val="en-US"/>
        </w:rPr>
        <w:br/>
      </w:r>
      <w:r w:rsidR="006E5F91">
        <w:rPr>
          <w:lang w:val="en-US"/>
        </w:rPr>
        <w:br/>
      </w:r>
      <w:r w:rsidR="004B2EB5">
        <w:rPr>
          <w:noProof/>
          <w:lang w:val="en-US" w:eastAsia="en-US" w:bidi="he-IL"/>
        </w:rPr>
        <w:drawing>
          <wp:inline distT="0" distB="0" distL="0" distR="0" wp14:anchorId="7EE3D78B" wp14:editId="05D0F8C5">
            <wp:extent cx="5486400" cy="391223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86400" cy="3912235"/>
                    </a:xfrm>
                    <a:prstGeom prst="rect">
                      <a:avLst/>
                    </a:prstGeom>
                  </pic:spPr>
                </pic:pic>
              </a:graphicData>
            </a:graphic>
          </wp:inline>
        </w:drawing>
      </w:r>
    </w:p>
    <w:p w:rsidR="00E80536" w:rsidRPr="00756854" w:rsidRDefault="00E80536" w:rsidP="006E5F91">
      <w:pPr>
        <w:pStyle w:val="ListContinue"/>
        <w:ind w:left="360"/>
      </w:pPr>
    </w:p>
    <w:p w:rsidR="00E80536" w:rsidRPr="00756854" w:rsidRDefault="00E80536" w:rsidP="004D68B1">
      <w:pPr>
        <w:pStyle w:val="ListContinue"/>
        <w:rPr>
          <w:lang w:bidi="he-IL"/>
        </w:rPr>
      </w:pPr>
    </w:p>
    <w:p w:rsidR="00E80536" w:rsidRPr="00756854" w:rsidRDefault="00E80536" w:rsidP="00E80536">
      <w:pPr>
        <w:pStyle w:val="Heading2"/>
        <w:rPr>
          <w:lang w:val="en-US" w:bidi="he-IL"/>
        </w:rPr>
      </w:pPr>
      <w:bookmarkStart w:id="77" w:name="_Toc381885342"/>
      <w:r w:rsidRPr="00756854">
        <w:rPr>
          <w:lang w:val="en-US" w:bidi="he-IL"/>
        </w:rPr>
        <w:t>Remove the page grid</w:t>
      </w:r>
      <w:bookmarkEnd w:id="74"/>
      <w:bookmarkEnd w:id="77"/>
      <w:r w:rsidRPr="00756854">
        <w:rPr>
          <w:lang w:val="en-US" w:bidi="he-IL"/>
        </w:rPr>
        <w:t xml:space="preserve"> </w:t>
      </w:r>
    </w:p>
    <w:p w:rsidR="00E80536" w:rsidRPr="00756854" w:rsidRDefault="00E80536" w:rsidP="00A148F0">
      <w:pPr>
        <w:pStyle w:val="ListNumber"/>
        <w:numPr>
          <w:ilvl w:val="1"/>
          <w:numId w:val="27"/>
        </w:numPr>
        <w:rPr>
          <w:lang w:val="en-US"/>
        </w:rPr>
      </w:pPr>
      <w:r w:rsidRPr="00756854">
        <w:rPr>
          <w:lang w:val="en-US"/>
        </w:rPr>
        <w:t xml:space="preserve">From the side-panel menu, click </w:t>
      </w:r>
      <w:r w:rsidRPr="00756854">
        <w:rPr>
          <w:noProof/>
          <w:lang w:val="en-US" w:eastAsia="en-US" w:bidi="he-IL"/>
        </w:rPr>
        <w:drawing>
          <wp:inline distT="0" distB="0" distL="0" distR="0" wp14:anchorId="3CE4480D" wp14:editId="1CACF431">
            <wp:extent cx="216130" cy="198120"/>
            <wp:effectExtent l="0" t="0" r="0" b="0"/>
            <wp:docPr id="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7965" cy="199802"/>
                    </a:xfrm>
                    <a:prstGeom prst="rect">
                      <a:avLst/>
                    </a:prstGeom>
                  </pic:spPr>
                </pic:pic>
              </a:graphicData>
            </a:graphic>
          </wp:inline>
        </w:drawing>
      </w:r>
      <w:r w:rsidRPr="00756854">
        <w:rPr>
          <w:lang w:val="en-US"/>
        </w:rPr>
        <w:t xml:space="preserve"> (Design Settings). The </w:t>
      </w:r>
      <w:r w:rsidRPr="00756854">
        <w:rPr>
          <w:i/>
          <w:iCs/>
          <w:lang w:val="en-US"/>
        </w:rPr>
        <w:t>Design Settings</w:t>
      </w:r>
      <w:r w:rsidRPr="00756854">
        <w:rPr>
          <w:lang w:val="en-US"/>
        </w:rPr>
        <w:t xml:space="preserve"> panel opens.</w:t>
      </w:r>
    </w:p>
    <w:p w:rsidR="00E80536" w:rsidRPr="00756854" w:rsidRDefault="00E80536" w:rsidP="00A148F0">
      <w:pPr>
        <w:pStyle w:val="ListNumber"/>
        <w:numPr>
          <w:ilvl w:val="1"/>
          <w:numId w:val="27"/>
        </w:numPr>
        <w:rPr>
          <w:lang w:val="en-US"/>
        </w:rPr>
      </w:pPr>
      <w:r w:rsidRPr="00756854">
        <w:rPr>
          <w:lang w:val="en-US"/>
        </w:rPr>
        <w:t xml:space="preserve">In the </w:t>
      </w:r>
      <w:r w:rsidRPr="00756854">
        <w:rPr>
          <w:i/>
          <w:iCs/>
          <w:lang w:val="en-US"/>
        </w:rPr>
        <w:t>Help Lines</w:t>
      </w:r>
      <w:r w:rsidRPr="00756854">
        <w:rPr>
          <w:lang w:val="en-US"/>
        </w:rPr>
        <w:t xml:space="preserve"> field, </w:t>
      </w:r>
      <w:r w:rsidR="00C354FD" w:rsidRPr="00756854">
        <w:rPr>
          <w:lang w:val="en-US"/>
        </w:rPr>
        <w:t xml:space="preserve">click </w:t>
      </w:r>
      <w:r w:rsidRPr="00756854">
        <w:rPr>
          <w:lang w:val="en-US"/>
        </w:rPr>
        <w:t xml:space="preserve">the </w:t>
      </w:r>
      <w:r w:rsidRPr="00756854">
        <w:rPr>
          <w:noProof/>
          <w:lang w:val="en-US" w:eastAsia="en-US" w:bidi="he-IL"/>
        </w:rPr>
        <w:drawing>
          <wp:inline distT="0" distB="0" distL="0" distR="0" wp14:anchorId="3220AAA2" wp14:editId="2A3ED07C">
            <wp:extent cx="243840" cy="220394"/>
            <wp:effectExtent l="0" t="0" r="381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43840" cy="220394"/>
                    </a:xfrm>
                    <a:prstGeom prst="rect">
                      <a:avLst/>
                    </a:prstGeom>
                  </pic:spPr>
                </pic:pic>
              </a:graphicData>
            </a:graphic>
          </wp:inline>
        </w:drawing>
      </w:r>
      <w:r w:rsidRPr="00756854">
        <w:rPr>
          <w:lang w:val="en-US"/>
        </w:rPr>
        <w:t xml:space="preserve"> (Show grid) </w:t>
      </w:r>
      <w:r w:rsidR="00823DF0" w:rsidRPr="00756854">
        <w:rPr>
          <w:lang w:val="en-US"/>
        </w:rPr>
        <w:t xml:space="preserve">toggle </w:t>
      </w:r>
      <w:r w:rsidR="00C354FD" w:rsidRPr="00756854">
        <w:rPr>
          <w:lang w:val="en-US"/>
        </w:rPr>
        <w:t>button</w:t>
      </w:r>
      <w:r w:rsidRPr="00756854">
        <w:rPr>
          <w:lang w:val="en-US"/>
        </w:rPr>
        <w:t>. The grid is removed from the site pages.</w:t>
      </w:r>
    </w:p>
    <w:p w:rsidR="000E3D03" w:rsidRPr="00756854" w:rsidRDefault="0056666F" w:rsidP="00406509">
      <w:pPr>
        <w:pStyle w:val="Heading1"/>
        <w:rPr>
          <w:szCs w:val="24"/>
          <w:lang w:val="en-US" w:bidi="he-IL"/>
        </w:rPr>
      </w:pPr>
      <w:r w:rsidRPr="00756854">
        <w:rPr>
          <w:szCs w:val="24"/>
          <w:lang w:val="en-US" w:bidi="he-IL"/>
        </w:rPr>
        <w:br w:type="page"/>
      </w:r>
      <w:bookmarkStart w:id="78" w:name="_Toc381885343"/>
      <w:r w:rsidRPr="00756854">
        <w:rPr>
          <w:szCs w:val="24"/>
          <w:lang w:val="en-US" w:bidi="he-IL"/>
        </w:rPr>
        <w:lastRenderedPageBreak/>
        <w:t xml:space="preserve">Exercise 6: </w:t>
      </w:r>
      <w:r w:rsidR="000E3D03" w:rsidRPr="00756854">
        <w:rPr>
          <w:szCs w:val="24"/>
          <w:lang w:val="en-US" w:bidi="he-IL"/>
        </w:rPr>
        <w:t>ENHANCING THE site layout and theme</w:t>
      </w:r>
      <w:bookmarkEnd w:id="78"/>
    </w:p>
    <w:p w:rsidR="000E3D03" w:rsidRPr="00756854" w:rsidRDefault="000E3D03" w:rsidP="000E3D03">
      <w:pPr>
        <w:rPr>
          <w:lang w:bidi="he-IL"/>
        </w:rPr>
      </w:pPr>
      <w:r w:rsidRPr="00756854">
        <w:rPr>
          <w:lang w:bidi="he-IL"/>
        </w:rPr>
        <w:t xml:space="preserve">Using the default theme provided by SAP HANA Cloud Portal, you can create a new theme based on your company’s branding and site-design requirements. Cloud Portal supports LESS as the </w:t>
      </w:r>
      <w:proofErr w:type="spellStart"/>
      <w:r w:rsidRPr="00756854">
        <w:rPr>
          <w:lang w:bidi="he-IL"/>
        </w:rPr>
        <w:t>stylesheet</w:t>
      </w:r>
      <w:proofErr w:type="spellEnd"/>
      <w:r w:rsidRPr="00756854">
        <w:rPr>
          <w:lang w:bidi="he-IL"/>
        </w:rPr>
        <w:t xml:space="preserve"> for site theming.</w:t>
      </w:r>
    </w:p>
    <w:p w:rsidR="000E3D03" w:rsidRPr="00756854" w:rsidRDefault="000E3D03" w:rsidP="004868F7">
      <w:pPr>
        <w:pStyle w:val="Heading2"/>
        <w:rPr>
          <w:lang w:val="en-US" w:bidi="he-IL"/>
        </w:rPr>
      </w:pPr>
      <w:bookmarkStart w:id="79" w:name="_Toc381885344"/>
      <w:r w:rsidRPr="00756854">
        <w:rPr>
          <w:lang w:val="en-US" w:bidi="he-IL"/>
        </w:rPr>
        <w:t xml:space="preserve">Customize the site background and </w:t>
      </w:r>
      <w:r w:rsidR="004868F7" w:rsidRPr="00756854">
        <w:rPr>
          <w:lang w:val="en-US" w:bidi="he-IL"/>
        </w:rPr>
        <w:t xml:space="preserve">page </w:t>
      </w:r>
      <w:r w:rsidRPr="00756854">
        <w:rPr>
          <w:lang w:val="en-US" w:bidi="he-IL"/>
        </w:rPr>
        <w:t xml:space="preserve">navigation </w:t>
      </w:r>
      <w:r w:rsidR="004868F7" w:rsidRPr="00756854">
        <w:rPr>
          <w:lang w:val="en-US" w:bidi="he-IL"/>
        </w:rPr>
        <w:t>bar</w:t>
      </w:r>
      <w:bookmarkEnd w:id="79"/>
    </w:p>
    <w:p w:rsidR="00C943A4" w:rsidRPr="00756854" w:rsidRDefault="00C943A4" w:rsidP="00C943A4">
      <w:pPr>
        <w:pStyle w:val="Heading2a"/>
        <w:rPr>
          <w:lang w:val="en-US" w:bidi="he-IL"/>
        </w:rPr>
      </w:pPr>
      <w:bookmarkStart w:id="80" w:name="_Toc381885345"/>
      <w:r w:rsidRPr="00756854">
        <w:rPr>
          <w:lang w:val="en-US" w:bidi="he-IL"/>
        </w:rPr>
        <w:t>Download the theme</w:t>
      </w:r>
      <w:bookmarkEnd w:id="80"/>
    </w:p>
    <w:p w:rsidR="00C943A4" w:rsidRPr="00756854" w:rsidRDefault="00C943A4" w:rsidP="00A148F0">
      <w:pPr>
        <w:pStyle w:val="ListNumber"/>
        <w:numPr>
          <w:ilvl w:val="1"/>
          <w:numId w:val="30"/>
        </w:numPr>
        <w:rPr>
          <w:lang w:val="en-US"/>
        </w:rPr>
      </w:pPr>
      <w:r w:rsidRPr="00756854">
        <w:rPr>
          <w:lang w:val="en-US"/>
        </w:rPr>
        <w:t xml:space="preserve">Click the </w:t>
      </w:r>
      <w:r w:rsidRPr="00756854">
        <w:rPr>
          <w:i/>
          <w:iCs/>
          <w:lang w:val="en-US"/>
        </w:rPr>
        <w:t>THEMES</w:t>
      </w:r>
      <w:r w:rsidRPr="00756854">
        <w:rPr>
          <w:lang w:val="en-US"/>
        </w:rPr>
        <w:t xml:space="preserve"> tab above the Site Directory. You use this screen to manage the themes that will be available to your site creators and authors.</w:t>
      </w:r>
    </w:p>
    <w:p w:rsidR="00C943A4" w:rsidRPr="00756854" w:rsidRDefault="00C943A4" w:rsidP="00A148F0">
      <w:pPr>
        <w:pStyle w:val="ListNumber"/>
        <w:numPr>
          <w:ilvl w:val="1"/>
          <w:numId w:val="30"/>
        </w:numPr>
        <w:rPr>
          <w:lang w:val="en-US"/>
        </w:rPr>
      </w:pPr>
      <w:r w:rsidRPr="00756854">
        <w:rPr>
          <w:lang w:val="en-US"/>
        </w:rPr>
        <w:t xml:space="preserve">Select the </w:t>
      </w:r>
      <w:r w:rsidRPr="00756854">
        <w:rPr>
          <w:i/>
          <w:iCs/>
          <w:lang w:val="en-US"/>
        </w:rPr>
        <w:t>Cloud Portal Event Theme</w:t>
      </w:r>
      <w:r w:rsidRPr="00756854">
        <w:rPr>
          <w:lang w:val="en-US"/>
        </w:rPr>
        <w:t xml:space="preserve"> (formal), and click </w:t>
      </w:r>
      <w:r w:rsidRPr="00756854">
        <w:rPr>
          <w:i/>
          <w:iCs/>
          <w:lang w:val="en-US"/>
        </w:rPr>
        <w:t>Download</w:t>
      </w:r>
      <w:r w:rsidRPr="00756854">
        <w:rPr>
          <w:lang w:val="en-US"/>
        </w:rPr>
        <w:t xml:space="preserve"> at the top of the table. The file for that theme is downloaded.</w:t>
      </w:r>
    </w:p>
    <w:p w:rsidR="00C943A4" w:rsidRPr="00756854" w:rsidRDefault="00C943A4" w:rsidP="00A148F0">
      <w:pPr>
        <w:pStyle w:val="ListNumber"/>
        <w:numPr>
          <w:ilvl w:val="1"/>
          <w:numId w:val="30"/>
        </w:numPr>
        <w:rPr>
          <w:lang w:val="en-US"/>
        </w:rPr>
      </w:pPr>
      <w:r w:rsidRPr="00756854">
        <w:rPr>
          <w:lang w:val="en-US"/>
        </w:rPr>
        <w:t xml:space="preserve">Rename the file to </w:t>
      </w:r>
      <w:proofErr w:type="spellStart"/>
      <w:r w:rsidRPr="00756854">
        <w:rPr>
          <w:rStyle w:val="UserInput"/>
        </w:rPr>
        <w:t>event_new.less</w:t>
      </w:r>
      <w:proofErr w:type="spellEnd"/>
      <w:r w:rsidRPr="00756854">
        <w:rPr>
          <w:rStyle w:val="UserInput"/>
        </w:rPr>
        <w:t>.</w:t>
      </w:r>
    </w:p>
    <w:p w:rsidR="00C943A4" w:rsidRPr="00756854" w:rsidRDefault="00C943A4" w:rsidP="00A148F0">
      <w:pPr>
        <w:pStyle w:val="ListNumber"/>
        <w:numPr>
          <w:ilvl w:val="1"/>
          <w:numId w:val="30"/>
        </w:numPr>
        <w:rPr>
          <w:lang w:val="en-US"/>
        </w:rPr>
      </w:pPr>
      <w:r w:rsidRPr="00756854">
        <w:rPr>
          <w:lang w:val="en-US"/>
        </w:rPr>
        <w:t>Open the saved file in Notepad++.</w:t>
      </w:r>
    </w:p>
    <w:p w:rsidR="002B0429" w:rsidRDefault="002B0429" w:rsidP="00C943A4">
      <w:pPr>
        <w:pStyle w:val="Heading2a"/>
        <w:rPr>
          <w:lang w:val="en-US" w:bidi="he-IL"/>
        </w:rPr>
      </w:pPr>
    </w:p>
    <w:p w:rsidR="002B0429" w:rsidRPr="00756854" w:rsidRDefault="002B0429" w:rsidP="002B0429">
      <w:pPr>
        <w:pStyle w:val="Heading2a"/>
        <w:rPr>
          <w:lang w:val="en-US" w:bidi="he-IL"/>
        </w:rPr>
      </w:pPr>
      <w:bookmarkStart w:id="81" w:name="_Toc381885346"/>
      <w:r w:rsidRPr="00756854">
        <w:rPr>
          <w:lang w:val="en-US" w:bidi="he-IL"/>
        </w:rPr>
        <w:t xml:space="preserve">Edit the general settings of the </w:t>
      </w:r>
      <w:r>
        <w:rPr>
          <w:lang w:val="en-US" w:bidi="he-IL"/>
        </w:rPr>
        <w:t>site</w:t>
      </w:r>
      <w:bookmarkEnd w:id="81"/>
    </w:p>
    <w:p w:rsidR="002B0429" w:rsidRPr="00756854" w:rsidRDefault="002B0429" w:rsidP="002B0429">
      <w:pPr>
        <w:rPr>
          <w:lang w:bidi="he-IL"/>
        </w:rPr>
      </w:pPr>
      <w:r w:rsidRPr="00756854">
        <w:rPr>
          <w:b/>
          <w:bCs/>
          <w:lang w:bidi="he-IL"/>
        </w:rPr>
        <w:t>NOTE</w:t>
      </w:r>
      <w:r w:rsidRPr="00756854">
        <w:rPr>
          <w:lang w:bidi="he-IL"/>
        </w:rPr>
        <w:t>: In the following sections, use the Copy and Paste functions to add the code snippets to your LESS file. Also, use Search (</w:t>
      </w:r>
      <w:proofErr w:type="spellStart"/>
      <w:r w:rsidRPr="00756854">
        <w:rPr>
          <w:rStyle w:val="ScreenOutput"/>
        </w:rPr>
        <w:t>Ctrl+F</w:t>
      </w:r>
      <w:proofErr w:type="spellEnd"/>
      <w:r w:rsidRPr="00756854">
        <w:rPr>
          <w:lang w:bidi="he-IL"/>
        </w:rPr>
        <w:t>) as needed.</w:t>
      </w:r>
    </w:p>
    <w:p w:rsidR="002B0429" w:rsidRPr="001C512E" w:rsidRDefault="002B0429" w:rsidP="001C512E">
      <w:pPr>
        <w:pStyle w:val="ListNumber"/>
        <w:numPr>
          <w:ilvl w:val="1"/>
          <w:numId w:val="30"/>
        </w:numPr>
        <w:rPr>
          <w:lang w:val="en-US"/>
        </w:rPr>
      </w:pPr>
      <w:r w:rsidRPr="001C512E">
        <w:rPr>
          <w:lang w:val="en-US" w:eastAsia="de-DE"/>
        </w:rPr>
        <w:t xml:space="preserve">Change the font style of the site to </w:t>
      </w:r>
      <w:r w:rsidRPr="001C512E">
        <w:rPr>
          <w:i/>
          <w:iCs/>
          <w:lang w:val="en-US" w:eastAsia="de-DE"/>
        </w:rPr>
        <w:t>Verdana</w:t>
      </w:r>
      <w:r w:rsidRPr="001C512E">
        <w:rPr>
          <w:lang w:val="en-US" w:eastAsia="de-DE"/>
        </w:rPr>
        <w:t xml:space="preserve">. Search for </w:t>
      </w:r>
      <w:r w:rsidRPr="001C512E">
        <w:rPr>
          <w:rStyle w:val="Hyperlink"/>
          <w:rFonts w:ascii="Courier New" w:hAnsi="Courier New" w:cs="Courier New"/>
          <w:color w:val="auto"/>
          <w:lang w:val="en-US"/>
        </w:rPr>
        <w:t>@</w:t>
      </w:r>
      <w:proofErr w:type="spellStart"/>
      <w:r w:rsidRPr="001C512E">
        <w:rPr>
          <w:rStyle w:val="Hyperlink"/>
          <w:rFonts w:ascii="Courier New" w:hAnsi="Courier New" w:cs="Courier New"/>
          <w:color w:val="auto"/>
          <w:lang w:val="en-US"/>
        </w:rPr>
        <w:t>SiteFontFamily</w:t>
      </w:r>
      <w:proofErr w:type="spellEnd"/>
      <w:r w:rsidRPr="001C512E">
        <w:rPr>
          <w:lang w:val="en-US" w:eastAsia="de-DE"/>
        </w:rPr>
        <w:t xml:space="preserve"> LESS parameter and replace with the following code:</w:t>
      </w:r>
    </w:p>
    <w:p w:rsidR="002B0429" w:rsidRPr="00756854" w:rsidRDefault="002B0429" w:rsidP="002B0429">
      <w:pPr>
        <w:pStyle w:val="ListParagraph"/>
        <w:numPr>
          <w:ilvl w:val="0"/>
          <w:numId w:val="2"/>
        </w:numPr>
        <w:shd w:val="clear" w:color="auto" w:fill="DBE5F1" w:themeFill="accent1" w:themeFillTint="33"/>
        <w:ind w:left="567" w:right="743" w:hanging="6"/>
        <w:rPr>
          <w:rFonts w:ascii="Lucida Console" w:hAnsi="Lucida Console" w:cs="Consolas"/>
          <w:color w:val="00B050"/>
          <w:sz w:val="18"/>
          <w:szCs w:val="18"/>
        </w:rPr>
      </w:pPr>
      <w:r w:rsidRPr="00756854">
        <w:rPr>
          <w:rFonts w:ascii="Lucida Console" w:hAnsi="Lucida Console" w:cs="Consolas"/>
          <w:color w:val="00B050"/>
          <w:sz w:val="18"/>
          <w:szCs w:val="18"/>
        </w:rPr>
        <w:t>/*</w:t>
      </w:r>
    </w:p>
    <w:p w:rsidR="002B0429" w:rsidRPr="00756854" w:rsidRDefault="002B0429" w:rsidP="002B0429">
      <w:pPr>
        <w:pStyle w:val="ListParagraph"/>
        <w:numPr>
          <w:ilvl w:val="0"/>
          <w:numId w:val="2"/>
        </w:numPr>
        <w:shd w:val="clear" w:color="auto" w:fill="DBE5F1" w:themeFill="accent1" w:themeFillTint="33"/>
        <w:ind w:left="567" w:right="743" w:hanging="6"/>
        <w:rPr>
          <w:rFonts w:ascii="Lucida Console" w:hAnsi="Lucida Console" w:cs="Consolas"/>
          <w:color w:val="00B050"/>
          <w:sz w:val="18"/>
          <w:szCs w:val="18"/>
        </w:rPr>
      </w:pPr>
      <w:r w:rsidRPr="00756854">
        <w:rPr>
          <w:rFonts w:ascii="Lucida Console" w:hAnsi="Lucida Console" w:cs="Consolas"/>
          <w:color w:val="00B050"/>
          <w:sz w:val="18"/>
          <w:szCs w:val="18"/>
        </w:rPr>
        <w:t xml:space="preserve">  List of fonts you would like to use in the site. Put the font you prefer in the top of the list.</w:t>
      </w:r>
    </w:p>
    <w:p w:rsidR="002B0429" w:rsidRPr="00756854" w:rsidRDefault="002B0429" w:rsidP="002B0429">
      <w:pPr>
        <w:pStyle w:val="ListParagraph"/>
        <w:numPr>
          <w:ilvl w:val="0"/>
          <w:numId w:val="2"/>
        </w:numPr>
        <w:shd w:val="clear" w:color="auto" w:fill="DBE5F1" w:themeFill="accent1" w:themeFillTint="33"/>
        <w:ind w:left="567" w:right="743" w:hanging="6"/>
        <w:rPr>
          <w:rFonts w:ascii="Lucida Console" w:hAnsi="Lucida Console" w:cs="Consolas"/>
          <w:color w:val="00B050"/>
          <w:sz w:val="18"/>
          <w:szCs w:val="18"/>
        </w:rPr>
      </w:pPr>
      <w:r w:rsidRPr="00756854">
        <w:rPr>
          <w:rFonts w:ascii="Lucida Console" w:hAnsi="Lucida Console" w:cs="Consolas"/>
          <w:color w:val="00B050"/>
          <w:sz w:val="18"/>
          <w:szCs w:val="18"/>
        </w:rPr>
        <w:t xml:space="preserve">  If the browser does not support the first font, it tries the next font in the list.</w:t>
      </w:r>
    </w:p>
    <w:p w:rsidR="002B0429" w:rsidRPr="00756854" w:rsidRDefault="002B0429" w:rsidP="002B0429">
      <w:pPr>
        <w:pStyle w:val="ListParagraph"/>
        <w:numPr>
          <w:ilvl w:val="0"/>
          <w:numId w:val="2"/>
        </w:numPr>
        <w:shd w:val="clear" w:color="auto" w:fill="DBE5F1" w:themeFill="accent1" w:themeFillTint="33"/>
        <w:ind w:left="567" w:right="743" w:hanging="6"/>
        <w:rPr>
          <w:rFonts w:ascii="Lucida Console" w:hAnsi="Lucida Console" w:cs="Consolas"/>
          <w:color w:val="00B050"/>
          <w:sz w:val="18"/>
          <w:szCs w:val="18"/>
        </w:rPr>
      </w:pPr>
      <w:r w:rsidRPr="00756854">
        <w:rPr>
          <w:rFonts w:ascii="Lucida Console" w:hAnsi="Lucida Console" w:cs="Consolas"/>
          <w:color w:val="00B050"/>
          <w:sz w:val="18"/>
          <w:szCs w:val="18"/>
        </w:rPr>
        <w:t>*/</w:t>
      </w:r>
    </w:p>
    <w:p w:rsidR="002B0429" w:rsidRPr="00756854" w:rsidRDefault="002B0429" w:rsidP="002B0429">
      <w:pPr>
        <w:pStyle w:val="ListParagraph"/>
        <w:numPr>
          <w:ilvl w:val="0"/>
          <w:numId w:val="2"/>
        </w:numPr>
        <w:shd w:val="clear" w:color="auto" w:fill="DBE5F1" w:themeFill="accent1" w:themeFillTint="33"/>
        <w:ind w:left="567" w:right="743" w:hanging="6"/>
        <w:rPr>
          <w:rFonts w:ascii="Lucida Console" w:hAnsi="Lucida Console" w:cs="Consolas"/>
          <w:color w:val="00B050"/>
          <w:sz w:val="18"/>
          <w:szCs w:val="18"/>
        </w:rPr>
      </w:pPr>
      <w:r w:rsidRPr="00756854">
        <w:rPr>
          <w:rFonts w:ascii="Lucida Console" w:hAnsi="Lucida Console" w:cs="Consolas"/>
          <w:color w:val="FF0000"/>
          <w:sz w:val="18"/>
          <w:szCs w:val="18"/>
        </w:rPr>
        <w:t>@</w:t>
      </w:r>
      <w:proofErr w:type="spellStart"/>
      <w:r w:rsidRPr="00756854">
        <w:rPr>
          <w:rFonts w:ascii="Lucida Console" w:hAnsi="Lucida Console" w:cs="Consolas"/>
          <w:color w:val="FF0000"/>
          <w:sz w:val="18"/>
          <w:szCs w:val="18"/>
        </w:rPr>
        <w:t>SiteFontFamily</w:t>
      </w:r>
      <w:proofErr w:type="spellEnd"/>
      <w:r w:rsidRPr="00756854">
        <w:rPr>
          <w:rFonts w:ascii="Lucida Console" w:hAnsi="Lucida Console" w:cs="Consolas"/>
          <w:color w:val="FF0000"/>
          <w:sz w:val="18"/>
          <w:szCs w:val="18"/>
        </w:rPr>
        <w:t>:</w:t>
      </w:r>
      <w:r w:rsidRPr="00756854">
        <w:rPr>
          <w:rFonts w:ascii="Lucida Console" w:hAnsi="Lucida Console" w:cs="Consolas"/>
          <w:color w:val="00B050"/>
          <w:sz w:val="18"/>
          <w:szCs w:val="18"/>
        </w:rPr>
        <w:t xml:space="preserve"> </w:t>
      </w:r>
      <w:proofErr w:type="spellStart"/>
      <w:r w:rsidRPr="00756854">
        <w:rPr>
          <w:rFonts w:ascii="Lucida Console" w:hAnsi="Lucida Console" w:cs="Consolas"/>
          <w:sz w:val="18"/>
          <w:szCs w:val="18"/>
        </w:rPr>
        <w:t>verdana</w:t>
      </w:r>
      <w:proofErr w:type="spellEnd"/>
      <w:r w:rsidRPr="00756854">
        <w:rPr>
          <w:rFonts w:ascii="Lucida Console" w:hAnsi="Lucida Console" w:cs="Consolas"/>
          <w:sz w:val="18"/>
          <w:szCs w:val="18"/>
        </w:rPr>
        <w:t>;</w:t>
      </w:r>
    </w:p>
    <w:p w:rsidR="002B0429" w:rsidRPr="00756854" w:rsidRDefault="002B0429" w:rsidP="002B0429">
      <w:pPr>
        <w:pStyle w:val="ListParagraph"/>
        <w:numPr>
          <w:ilvl w:val="0"/>
          <w:numId w:val="2"/>
        </w:numPr>
        <w:shd w:val="clear" w:color="auto" w:fill="DBE5F1" w:themeFill="accent1" w:themeFillTint="33"/>
        <w:ind w:left="567" w:right="743" w:hanging="6"/>
        <w:rPr>
          <w:rFonts w:ascii="Lucida Console" w:hAnsi="Lucida Console" w:cs="Consolas"/>
          <w:color w:val="00B050"/>
          <w:sz w:val="18"/>
          <w:szCs w:val="18"/>
        </w:rPr>
      </w:pPr>
    </w:p>
    <w:p w:rsidR="002B0429" w:rsidRPr="00756854" w:rsidRDefault="002B0429" w:rsidP="002B0429">
      <w:pPr>
        <w:pStyle w:val="ListContinue"/>
      </w:pPr>
      <w:r w:rsidRPr="00756854">
        <w:rPr>
          <w:b/>
          <w:bCs/>
        </w:rPr>
        <w:t>NOTE</w:t>
      </w:r>
      <w:r w:rsidRPr="00756854">
        <w:t xml:space="preserve">: The </w:t>
      </w:r>
      <w:r w:rsidRPr="00756854">
        <w:rPr>
          <w:rStyle w:val="Hyperlink"/>
          <w:rFonts w:ascii="Courier New" w:hAnsi="Courier New" w:cs="Courier New"/>
          <w:color w:val="auto"/>
        </w:rPr>
        <w:t>@</w:t>
      </w:r>
      <w:proofErr w:type="spellStart"/>
      <w:r w:rsidRPr="00756854">
        <w:rPr>
          <w:rStyle w:val="Hyperlink"/>
          <w:rFonts w:ascii="Courier New" w:hAnsi="Courier New" w:cs="Courier New"/>
          <w:color w:val="auto"/>
        </w:rPr>
        <w:t>SiteFontFamily</w:t>
      </w:r>
      <w:proofErr w:type="spellEnd"/>
      <w:r w:rsidRPr="00756854">
        <w:t xml:space="preserve"> parameter also affects the page navigation bar style. This is a calculated parameter.</w:t>
      </w:r>
    </w:p>
    <w:p w:rsidR="002B0429" w:rsidRPr="00756854" w:rsidRDefault="002B0429" w:rsidP="002B0429">
      <w:pPr>
        <w:pStyle w:val="ListParagraph"/>
        <w:numPr>
          <w:ilvl w:val="1"/>
          <w:numId w:val="2"/>
        </w:numPr>
        <w:tabs>
          <w:tab w:val="clear" w:pos="720"/>
          <w:tab w:val="clear" w:pos="1152"/>
        </w:tabs>
        <w:contextualSpacing w:val="0"/>
        <w:rPr>
          <w:rFonts w:cs="Arial"/>
          <w:vanish/>
          <w:lang w:eastAsia="ja-JP"/>
        </w:rPr>
      </w:pPr>
    </w:p>
    <w:p w:rsidR="002B0429" w:rsidRPr="00756854" w:rsidRDefault="002B0429" w:rsidP="002B0429">
      <w:pPr>
        <w:pStyle w:val="ListParagraph"/>
        <w:numPr>
          <w:ilvl w:val="1"/>
          <w:numId w:val="2"/>
        </w:numPr>
        <w:tabs>
          <w:tab w:val="clear" w:pos="720"/>
          <w:tab w:val="clear" w:pos="1152"/>
        </w:tabs>
        <w:contextualSpacing w:val="0"/>
        <w:rPr>
          <w:rFonts w:cs="Arial"/>
          <w:vanish/>
          <w:lang w:eastAsia="ja-JP"/>
        </w:rPr>
      </w:pPr>
    </w:p>
    <w:p w:rsidR="002B0429" w:rsidRPr="00756854" w:rsidRDefault="002B0429" w:rsidP="002B0429">
      <w:pPr>
        <w:pStyle w:val="ListParagraph"/>
        <w:numPr>
          <w:ilvl w:val="1"/>
          <w:numId w:val="2"/>
        </w:numPr>
        <w:tabs>
          <w:tab w:val="clear" w:pos="720"/>
          <w:tab w:val="clear" w:pos="1152"/>
        </w:tabs>
        <w:contextualSpacing w:val="0"/>
        <w:rPr>
          <w:rFonts w:cs="Arial"/>
          <w:vanish/>
          <w:lang w:eastAsia="ja-JP"/>
        </w:rPr>
      </w:pPr>
    </w:p>
    <w:p w:rsidR="002B0429" w:rsidRPr="00756854" w:rsidRDefault="002B0429" w:rsidP="002B0429">
      <w:pPr>
        <w:pStyle w:val="ListParagraph"/>
        <w:numPr>
          <w:ilvl w:val="1"/>
          <w:numId w:val="2"/>
        </w:numPr>
        <w:tabs>
          <w:tab w:val="clear" w:pos="720"/>
          <w:tab w:val="clear" w:pos="1152"/>
        </w:tabs>
        <w:contextualSpacing w:val="0"/>
        <w:rPr>
          <w:rFonts w:cs="Arial"/>
          <w:vanish/>
          <w:lang w:eastAsia="ja-JP"/>
        </w:rPr>
      </w:pPr>
    </w:p>
    <w:p w:rsidR="002B0429" w:rsidRPr="00756854" w:rsidRDefault="002B0429" w:rsidP="002B0429">
      <w:pPr>
        <w:pStyle w:val="ListParagraph"/>
        <w:numPr>
          <w:ilvl w:val="1"/>
          <w:numId w:val="2"/>
        </w:numPr>
        <w:tabs>
          <w:tab w:val="clear" w:pos="720"/>
          <w:tab w:val="clear" w:pos="1152"/>
        </w:tabs>
        <w:contextualSpacing w:val="0"/>
        <w:rPr>
          <w:rFonts w:cs="Arial"/>
          <w:vanish/>
          <w:lang w:eastAsia="ja-JP"/>
        </w:rPr>
      </w:pPr>
    </w:p>
    <w:p w:rsidR="002B0429" w:rsidRPr="00756854" w:rsidRDefault="002B0429" w:rsidP="002B0429">
      <w:pPr>
        <w:pStyle w:val="ListParagraph"/>
        <w:numPr>
          <w:ilvl w:val="1"/>
          <w:numId w:val="2"/>
        </w:numPr>
        <w:tabs>
          <w:tab w:val="clear" w:pos="720"/>
          <w:tab w:val="clear" w:pos="1152"/>
        </w:tabs>
        <w:contextualSpacing w:val="0"/>
        <w:rPr>
          <w:rFonts w:cs="Arial"/>
          <w:vanish/>
          <w:lang w:eastAsia="ja-JP"/>
        </w:rPr>
      </w:pPr>
    </w:p>
    <w:p w:rsidR="002B0429" w:rsidRPr="00756854" w:rsidRDefault="002B0429" w:rsidP="002B0429">
      <w:pPr>
        <w:pStyle w:val="ListParagraph"/>
        <w:numPr>
          <w:ilvl w:val="1"/>
          <w:numId w:val="2"/>
        </w:numPr>
        <w:tabs>
          <w:tab w:val="clear" w:pos="720"/>
          <w:tab w:val="clear" w:pos="1152"/>
        </w:tabs>
        <w:contextualSpacing w:val="0"/>
        <w:rPr>
          <w:rFonts w:cs="Arial"/>
          <w:vanish/>
          <w:lang w:eastAsia="ja-JP"/>
        </w:rPr>
      </w:pPr>
    </w:p>
    <w:p w:rsidR="002B0429" w:rsidRPr="00756854" w:rsidRDefault="002B0429" w:rsidP="002B0429">
      <w:pPr>
        <w:pStyle w:val="ListParagraph"/>
        <w:numPr>
          <w:ilvl w:val="1"/>
          <w:numId w:val="2"/>
        </w:numPr>
        <w:tabs>
          <w:tab w:val="clear" w:pos="720"/>
          <w:tab w:val="clear" w:pos="1152"/>
        </w:tabs>
        <w:contextualSpacing w:val="0"/>
        <w:rPr>
          <w:rFonts w:cs="Arial"/>
          <w:vanish/>
          <w:lang w:eastAsia="ja-JP"/>
        </w:rPr>
      </w:pPr>
    </w:p>
    <w:p w:rsidR="00C27562" w:rsidRPr="00C27562" w:rsidRDefault="00C27562" w:rsidP="00C27562">
      <w:pPr>
        <w:pStyle w:val="ListParagraph"/>
        <w:numPr>
          <w:ilvl w:val="1"/>
          <w:numId w:val="49"/>
        </w:numPr>
        <w:tabs>
          <w:tab w:val="clear" w:pos="720"/>
          <w:tab w:val="clear" w:pos="1152"/>
        </w:tabs>
        <w:contextualSpacing w:val="0"/>
        <w:rPr>
          <w:rFonts w:cs="Arial"/>
          <w:vanish/>
          <w:lang w:eastAsia="de-DE"/>
        </w:rPr>
      </w:pPr>
    </w:p>
    <w:p w:rsidR="00C27562" w:rsidRPr="00C27562" w:rsidRDefault="00C27562" w:rsidP="00C27562">
      <w:pPr>
        <w:pStyle w:val="ListParagraph"/>
        <w:numPr>
          <w:ilvl w:val="1"/>
          <w:numId w:val="49"/>
        </w:numPr>
        <w:tabs>
          <w:tab w:val="clear" w:pos="720"/>
          <w:tab w:val="clear" w:pos="1152"/>
        </w:tabs>
        <w:contextualSpacing w:val="0"/>
        <w:rPr>
          <w:rFonts w:cs="Arial"/>
          <w:vanish/>
          <w:lang w:eastAsia="de-DE"/>
        </w:rPr>
      </w:pPr>
    </w:p>
    <w:p w:rsidR="00C27562" w:rsidRPr="00C27562" w:rsidRDefault="00C27562" w:rsidP="00C27562">
      <w:pPr>
        <w:pStyle w:val="ListParagraph"/>
        <w:numPr>
          <w:ilvl w:val="1"/>
          <w:numId w:val="49"/>
        </w:numPr>
        <w:tabs>
          <w:tab w:val="clear" w:pos="720"/>
          <w:tab w:val="clear" w:pos="1152"/>
        </w:tabs>
        <w:contextualSpacing w:val="0"/>
        <w:rPr>
          <w:rFonts w:cs="Arial"/>
          <w:vanish/>
          <w:lang w:eastAsia="de-DE"/>
        </w:rPr>
      </w:pPr>
    </w:p>
    <w:p w:rsidR="00C27562" w:rsidRPr="00C27562" w:rsidRDefault="00C27562" w:rsidP="00C27562">
      <w:pPr>
        <w:pStyle w:val="ListParagraph"/>
        <w:numPr>
          <w:ilvl w:val="1"/>
          <w:numId w:val="49"/>
        </w:numPr>
        <w:tabs>
          <w:tab w:val="clear" w:pos="720"/>
          <w:tab w:val="clear" w:pos="1152"/>
        </w:tabs>
        <w:contextualSpacing w:val="0"/>
        <w:rPr>
          <w:rFonts w:cs="Arial"/>
          <w:vanish/>
          <w:lang w:eastAsia="de-DE"/>
        </w:rPr>
      </w:pPr>
    </w:p>
    <w:p w:rsidR="00C27562" w:rsidRPr="00C27562" w:rsidRDefault="00C27562" w:rsidP="00C27562">
      <w:pPr>
        <w:pStyle w:val="ListParagraph"/>
        <w:numPr>
          <w:ilvl w:val="1"/>
          <w:numId w:val="49"/>
        </w:numPr>
        <w:tabs>
          <w:tab w:val="clear" w:pos="720"/>
          <w:tab w:val="clear" w:pos="1152"/>
        </w:tabs>
        <w:contextualSpacing w:val="0"/>
        <w:rPr>
          <w:rFonts w:cs="Arial"/>
          <w:vanish/>
          <w:lang w:eastAsia="de-DE"/>
        </w:rPr>
      </w:pPr>
    </w:p>
    <w:p w:rsidR="001C512E" w:rsidRPr="00C27562" w:rsidRDefault="00C27562" w:rsidP="00C27562">
      <w:pPr>
        <w:pStyle w:val="ListNumber"/>
        <w:numPr>
          <w:ilvl w:val="1"/>
          <w:numId w:val="49"/>
        </w:numPr>
        <w:rPr>
          <w:lang w:val="en-US" w:eastAsia="de-DE"/>
        </w:rPr>
      </w:pPr>
      <w:r w:rsidRPr="00C27562">
        <w:rPr>
          <w:lang w:val="en-US" w:eastAsia="de-DE"/>
        </w:rPr>
        <w:t>Change the site background image as follows:</w:t>
      </w:r>
    </w:p>
    <w:p w:rsidR="002B0429" w:rsidRPr="00756854" w:rsidRDefault="002B0429" w:rsidP="00082236">
      <w:pPr>
        <w:pStyle w:val="ListNumber2"/>
      </w:pPr>
      <w:r>
        <w:t>Search for the</w:t>
      </w:r>
      <w:r w:rsidRPr="00756854">
        <w:t xml:space="preserve"> </w:t>
      </w:r>
      <w:r w:rsidRPr="002D4EE5">
        <w:rPr>
          <w:rStyle w:val="Hyperlink"/>
          <w:rFonts w:ascii="Courier New" w:hAnsi="Courier New" w:cs="Courier New"/>
        </w:rPr>
        <w:t>@</w:t>
      </w:r>
      <w:proofErr w:type="spellStart"/>
      <w:r w:rsidRPr="002D4EE5">
        <w:rPr>
          <w:rStyle w:val="Hyperlink"/>
          <w:rFonts w:ascii="Courier New" w:hAnsi="Courier New" w:cs="Courier New"/>
        </w:rPr>
        <w:t>SiteBackgroundImage</w:t>
      </w:r>
      <w:proofErr w:type="spellEnd"/>
      <w:r w:rsidRPr="00756854">
        <w:t xml:space="preserve"> LESS parameter, and remove the value of the URL. </w:t>
      </w:r>
    </w:p>
    <w:p w:rsidR="002B0429" w:rsidRPr="00756854" w:rsidRDefault="002B0429" w:rsidP="00082236">
      <w:pPr>
        <w:pStyle w:val="ListNumber2"/>
      </w:pPr>
      <w:r w:rsidRPr="00756854">
        <w:t xml:space="preserve">Go back to Cloud Portal. Click the </w:t>
      </w:r>
      <w:r w:rsidRPr="00756854">
        <w:rPr>
          <w:i/>
          <w:iCs/>
        </w:rPr>
        <w:t xml:space="preserve">DOCUMENTS </w:t>
      </w:r>
      <w:r w:rsidRPr="00756854">
        <w:t xml:space="preserve">tab. Navigate to the </w:t>
      </w:r>
      <w:r w:rsidRPr="00756854">
        <w:rPr>
          <w:i/>
          <w:iCs/>
        </w:rPr>
        <w:t>Public</w:t>
      </w:r>
      <w:r w:rsidRPr="00756854">
        <w:t xml:space="preserve"> folder and search for the background image that you have already uploaded. Hover over </w:t>
      </w:r>
      <w:r w:rsidRPr="00756854">
        <w:rPr>
          <w:i/>
          <w:iCs/>
        </w:rPr>
        <w:t>Share Link</w:t>
      </w:r>
      <w:r w:rsidRPr="00756854">
        <w:t xml:space="preserve"> and copy the path (URL) of the link. </w:t>
      </w:r>
    </w:p>
    <w:p w:rsidR="002B0429" w:rsidRPr="00756854" w:rsidRDefault="002B0429" w:rsidP="00082236">
      <w:pPr>
        <w:pStyle w:val="ListNumber2"/>
      </w:pPr>
      <w:r w:rsidRPr="00756854">
        <w:t xml:space="preserve">Paste the URL in the brackets. </w:t>
      </w:r>
    </w:p>
    <w:p w:rsidR="002B0429" w:rsidRPr="00756854" w:rsidRDefault="002B0429" w:rsidP="002B0429">
      <w:pPr>
        <w:pStyle w:val="ListContinue"/>
      </w:pPr>
      <w:r w:rsidRPr="00756854">
        <w:t>After the changes, the settings should look as follows:</w:t>
      </w:r>
    </w:p>
    <w:p w:rsidR="002B0429" w:rsidRPr="00756854" w:rsidRDefault="002B0429" w:rsidP="002B0429">
      <w:pPr>
        <w:pStyle w:val="ListParagraph"/>
        <w:shd w:val="clear" w:color="auto" w:fill="DBE5F1" w:themeFill="accent1" w:themeFillTint="33"/>
        <w:ind w:left="709" w:right="459"/>
        <w:rPr>
          <w:rFonts w:ascii="Lucida Console" w:hAnsi="Lucida Console" w:cs="Consolas"/>
          <w:color w:val="00B050"/>
          <w:sz w:val="18"/>
          <w:szCs w:val="18"/>
        </w:rPr>
      </w:pPr>
      <w:r w:rsidRPr="00756854">
        <w:rPr>
          <w:rFonts w:ascii="Lucida Console" w:hAnsi="Lucida Console" w:cs="Consolas"/>
          <w:color w:val="00B050"/>
          <w:sz w:val="18"/>
          <w:szCs w:val="18"/>
        </w:rPr>
        <w:t>/*</w:t>
      </w:r>
    </w:p>
    <w:p w:rsidR="002B0429" w:rsidRPr="00756854" w:rsidRDefault="002B0429" w:rsidP="002B0429">
      <w:pPr>
        <w:pStyle w:val="ListParagraph"/>
        <w:shd w:val="clear" w:color="auto" w:fill="DBE5F1" w:themeFill="accent1" w:themeFillTint="33"/>
        <w:ind w:left="709" w:right="459"/>
        <w:rPr>
          <w:rFonts w:ascii="Lucida Console" w:hAnsi="Lucida Console" w:cs="Consolas"/>
          <w:color w:val="00B050"/>
          <w:sz w:val="18"/>
          <w:szCs w:val="18"/>
        </w:rPr>
      </w:pPr>
      <w:r w:rsidRPr="00756854">
        <w:rPr>
          <w:rFonts w:ascii="Lucida Console" w:hAnsi="Lucida Console" w:cs="Consolas"/>
          <w:color w:val="00B050"/>
          <w:sz w:val="18"/>
          <w:szCs w:val="18"/>
        </w:rPr>
        <w:t xml:space="preserve">  </w:t>
      </w:r>
      <w:proofErr w:type="gramStart"/>
      <w:r w:rsidRPr="00756854">
        <w:rPr>
          <w:rFonts w:ascii="Lucida Console" w:hAnsi="Lucida Console" w:cs="Consolas"/>
          <w:color w:val="00B050"/>
          <w:sz w:val="18"/>
          <w:szCs w:val="18"/>
        </w:rPr>
        <w:t>Site background image.</w:t>
      </w:r>
      <w:proofErr w:type="gramEnd"/>
    </w:p>
    <w:p w:rsidR="002B0429" w:rsidRPr="00756854" w:rsidRDefault="002B0429" w:rsidP="002B0429">
      <w:pPr>
        <w:pStyle w:val="ListParagraph"/>
        <w:shd w:val="clear" w:color="auto" w:fill="DBE5F1" w:themeFill="accent1" w:themeFillTint="33"/>
        <w:ind w:left="709" w:right="459"/>
        <w:rPr>
          <w:rFonts w:ascii="Lucida Console" w:hAnsi="Lucida Console" w:cs="Consolas"/>
          <w:color w:val="00B050"/>
          <w:sz w:val="18"/>
          <w:szCs w:val="18"/>
        </w:rPr>
      </w:pPr>
      <w:r w:rsidRPr="00756854">
        <w:rPr>
          <w:rFonts w:ascii="Lucida Console" w:hAnsi="Lucida Console" w:cs="Consolas"/>
          <w:color w:val="00B050"/>
          <w:sz w:val="18"/>
          <w:szCs w:val="18"/>
        </w:rPr>
        <w:t xml:space="preserve">  To change the default image, provide a URL or a data URI of the image.</w:t>
      </w:r>
    </w:p>
    <w:p w:rsidR="002B0429" w:rsidRPr="00756854" w:rsidRDefault="002B0429" w:rsidP="002B0429">
      <w:pPr>
        <w:pStyle w:val="ListParagraph"/>
        <w:shd w:val="clear" w:color="auto" w:fill="DBE5F1" w:themeFill="accent1" w:themeFillTint="33"/>
        <w:ind w:left="709" w:right="459"/>
        <w:rPr>
          <w:rFonts w:ascii="Lucida Console" w:hAnsi="Lucida Console" w:cs="Consolas"/>
          <w:color w:val="00B050"/>
          <w:sz w:val="18"/>
          <w:szCs w:val="18"/>
        </w:rPr>
      </w:pPr>
      <w:r w:rsidRPr="00756854">
        <w:rPr>
          <w:rFonts w:ascii="Lucida Console" w:hAnsi="Lucida Console" w:cs="Consolas"/>
          <w:color w:val="00B050"/>
          <w:sz w:val="18"/>
          <w:szCs w:val="18"/>
        </w:rPr>
        <w:t>*/</w:t>
      </w:r>
    </w:p>
    <w:p w:rsidR="002B0429" w:rsidRPr="00756854" w:rsidRDefault="002B0429" w:rsidP="007424A0">
      <w:pPr>
        <w:pStyle w:val="ListParagraph"/>
        <w:shd w:val="clear" w:color="auto" w:fill="DBE5F1" w:themeFill="accent1" w:themeFillTint="33"/>
        <w:ind w:left="709" w:right="459"/>
        <w:rPr>
          <w:rFonts w:ascii="Lucida Console" w:hAnsi="Lucida Console" w:cs="Consolas"/>
          <w:sz w:val="18"/>
          <w:szCs w:val="18"/>
        </w:rPr>
      </w:pPr>
      <w:r w:rsidRPr="00756854">
        <w:rPr>
          <w:rFonts w:ascii="Lucida Console" w:hAnsi="Lucida Console" w:cs="Consolas"/>
          <w:color w:val="FF0000"/>
          <w:sz w:val="18"/>
          <w:szCs w:val="18"/>
        </w:rPr>
        <w:t>@</w:t>
      </w:r>
      <w:proofErr w:type="spellStart"/>
      <w:r w:rsidRPr="00756854">
        <w:rPr>
          <w:rFonts w:ascii="Lucida Console" w:hAnsi="Lucida Console" w:cs="Consolas"/>
          <w:color w:val="FF0000"/>
          <w:sz w:val="18"/>
          <w:szCs w:val="18"/>
        </w:rPr>
        <w:t>SiteBackgroundImage</w:t>
      </w:r>
      <w:proofErr w:type="spellEnd"/>
      <w:r w:rsidRPr="00756854">
        <w:rPr>
          <w:rFonts w:ascii="Lucida Console" w:hAnsi="Lucida Console" w:cs="Consolas"/>
          <w:color w:val="FF0000"/>
          <w:sz w:val="18"/>
          <w:szCs w:val="18"/>
        </w:rPr>
        <w:t>:</w:t>
      </w:r>
      <w:r w:rsidRPr="00756854">
        <w:rPr>
          <w:rFonts w:ascii="Lucida Console" w:hAnsi="Lucida Console" w:cs="Consolas"/>
          <w:sz w:val="18"/>
          <w:szCs w:val="18"/>
        </w:rPr>
        <w:t xml:space="preserve"> </w:t>
      </w:r>
      <w:proofErr w:type="spellStart"/>
      <w:proofErr w:type="gramStart"/>
      <w:r w:rsidRPr="00756854">
        <w:rPr>
          <w:rFonts w:ascii="Lucida Console" w:hAnsi="Lucida Console" w:cs="Consolas"/>
          <w:sz w:val="18"/>
          <w:szCs w:val="18"/>
        </w:rPr>
        <w:t>url</w:t>
      </w:r>
      <w:proofErr w:type="spellEnd"/>
      <w:r w:rsidRPr="00756854">
        <w:rPr>
          <w:rFonts w:ascii="Lucida Console" w:hAnsi="Lucida Console" w:cs="Consolas"/>
          <w:sz w:val="18"/>
          <w:szCs w:val="18"/>
        </w:rPr>
        <w:t>(</w:t>
      </w:r>
      <w:proofErr w:type="gramEnd"/>
      <w:r>
        <w:rPr>
          <w:rFonts w:ascii="Lucida Console" w:hAnsi="Lucida Console" w:cs="Consolas"/>
          <w:sz w:val="18"/>
          <w:szCs w:val="18"/>
        </w:rPr>
        <w:t>‘</w:t>
      </w:r>
      <w:r w:rsidRPr="00756854">
        <w:rPr>
          <w:rFonts w:ascii="Lucida Console" w:hAnsi="Lucida Console" w:cs="Consolas"/>
          <w:sz w:val="18"/>
          <w:szCs w:val="18"/>
        </w:rPr>
        <w:t>https://cloudportaltrial-</w:t>
      </w:r>
      <w:r w:rsidR="007424A0">
        <w:rPr>
          <w:rFonts w:ascii="Lucida Console" w:hAnsi="Lucida Console" w:cs="Consolas"/>
          <w:sz w:val="18"/>
          <w:szCs w:val="18"/>
        </w:rPr>
        <w:t>&lt;trial account&gt;</w:t>
      </w:r>
      <w:r>
        <w:rPr>
          <w:rFonts w:ascii="Lucida Console" w:hAnsi="Lucida Console" w:cs="Consolas"/>
          <w:sz w:val="18"/>
          <w:szCs w:val="18"/>
        </w:rPr>
        <w:t>.hanatrial.ondemand.com</w:t>
      </w:r>
      <w:r w:rsidRPr="00756854">
        <w:rPr>
          <w:rFonts w:ascii="Lucida Console" w:hAnsi="Lucida Console" w:cs="Consolas"/>
          <w:sz w:val="18"/>
          <w:szCs w:val="18"/>
        </w:rPr>
        <w:t>/portal/v1/contentRepository/Public/</w:t>
      </w:r>
      <w:r>
        <w:rPr>
          <w:rFonts w:ascii="Lucida Console" w:hAnsi="Lucida Console" w:cs="Consolas"/>
          <w:sz w:val="18"/>
          <w:szCs w:val="18"/>
        </w:rPr>
        <w:t>site</w:t>
      </w:r>
      <w:r w:rsidR="00C70FEB">
        <w:rPr>
          <w:rFonts w:ascii="Lucida Console" w:hAnsi="Lucida Console" w:cs="Consolas"/>
          <w:sz w:val="18"/>
          <w:szCs w:val="18"/>
        </w:rPr>
        <w:t>-</w:t>
      </w:r>
      <w:r>
        <w:rPr>
          <w:rFonts w:ascii="Lucida Console" w:hAnsi="Lucida Console" w:cs="Consolas"/>
          <w:sz w:val="18"/>
          <w:szCs w:val="18"/>
        </w:rPr>
        <w:t>background.png</w:t>
      </w:r>
      <w:r w:rsidRPr="00756854">
        <w:rPr>
          <w:rFonts w:ascii="Lucida Console" w:hAnsi="Lucida Console" w:cs="Consolas"/>
          <w:sz w:val="18"/>
          <w:szCs w:val="18"/>
        </w:rPr>
        <w:t>');</w:t>
      </w:r>
    </w:p>
    <w:p w:rsidR="002B0429" w:rsidRPr="00756854" w:rsidRDefault="002B0429" w:rsidP="002B0429">
      <w:pPr>
        <w:tabs>
          <w:tab w:val="clear" w:pos="720"/>
          <w:tab w:val="clear" w:pos="1152"/>
        </w:tabs>
        <w:spacing w:before="0" w:line="240" w:lineRule="auto"/>
        <w:rPr>
          <w:b/>
          <w:bCs/>
          <w:szCs w:val="26"/>
        </w:rPr>
      </w:pPr>
      <w:r w:rsidRPr="00756854">
        <w:br w:type="page"/>
      </w:r>
    </w:p>
    <w:p w:rsidR="002B0429" w:rsidRPr="00756854" w:rsidRDefault="002B0429" w:rsidP="002B0429">
      <w:pPr>
        <w:pStyle w:val="Heading2a"/>
        <w:rPr>
          <w:lang w:val="en-US"/>
        </w:rPr>
      </w:pPr>
      <w:bookmarkStart w:id="82" w:name="_Toc381885347"/>
      <w:r w:rsidRPr="00756854">
        <w:rPr>
          <w:lang w:val="en-US"/>
        </w:rPr>
        <w:lastRenderedPageBreak/>
        <w:t>Edit the page navigation bar settings</w:t>
      </w:r>
      <w:bookmarkEnd w:id="82"/>
    </w:p>
    <w:p w:rsidR="002B0429" w:rsidRPr="00756854" w:rsidRDefault="002B0429" w:rsidP="002B0429">
      <w:pPr>
        <w:pStyle w:val="ListNumber"/>
        <w:numPr>
          <w:ilvl w:val="1"/>
          <w:numId w:val="2"/>
        </w:numPr>
        <w:rPr>
          <w:lang w:val="en-US"/>
        </w:rPr>
      </w:pPr>
      <w:r w:rsidRPr="00756854">
        <w:rPr>
          <w:lang w:val="en-US" w:eastAsia="de-DE"/>
        </w:rPr>
        <w:t xml:space="preserve">Search for the </w:t>
      </w:r>
      <w:r w:rsidRPr="00756854">
        <w:rPr>
          <w:rStyle w:val="Hyperlink"/>
          <w:rFonts w:ascii="Courier New" w:hAnsi="Courier New" w:cs="Courier New"/>
          <w:lang w:val="en-US"/>
        </w:rPr>
        <w:t>@</w:t>
      </w:r>
      <w:proofErr w:type="spellStart"/>
      <w:r w:rsidRPr="00756854">
        <w:rPr>
          <w:rStyle w:val="Hyperlink"/>
          <w:rFonts w:ascii="Courier New" w:hAnsi="Courier New" w:cs="Courier New"/>
          <w:lang w:val="en-US"/>
        </w:rPr>
        <w:t>PageNavigationBarBackgroundColor</w:t>
      </w:r>
      <w:proofErr w:type="spellEnd"/>
      <w:r w:rsidRPr="00756854">
        <w:rPr>
          <w:rStyle w:val="Hyperlink"/>
          <w:rFonts w:ascii="Courier New" w:hAnsi="Courier New" w:cs="Courier New"/>
          <w:lang w:val="en-US"/>
        </w:rPr>
        <w:t xml:space="preserve"> </w:t>
      </w:r>
      <w:r w:rsidRPr="00756854">
        <w:rPr>
          <w:lang w:val="en-US" w:eastAsia="de-DE"/>
        </w:rPr>
        <w:t>LESS parameter that affects the background color of the page navigation bar and change its value:</w:t>
      </w:r>
    </w:p>
    <w:p w:rsidR="002B0429" w:rsidRPr="00756854" w:rsidRDefault="002B0429" w:rsidP="002B0429">
      <w:pPr>
        <w:pStyle w:val="ListParagraph"/>
        <w:numPr>
          <w:ilvl w:val="0"/>
          <w:numId w:val="2"/>
        </w:numPr>
        <w:shd w:val="clear" w:color="auto" w:fill="DBE5F1" w:themeFill="accent1" w:themeFillTint="33"/>
        <w:tabs>
          <w:tab w:val="left" w:pos="847"/>
        </w:tabs>
        <w:ind w:left="567" w:right="601" w:hanging="6"/>
        <w:rPr>
          <w:rFonts w:ascii="Lucida Console" w:hAnsi="Lucida Console" w:cs="Consolas"/>
          <w:color w:val="00B050"/>
          <w:sz w:val="18"/>
          <w:szCs w:val="18"/>
        </w:rPr>
      </w:pPr>
      <w:r w:rsidRPr="00756854">
        <w:rPr>
          <w:rFonts w:ascii="Lucida Console" w:hAnsi="Lucida Console" w:cs="Consolas"/>
          <w:color w:val="00B050"/>
          <w:sz w:val="18"/>
          <w:szCs w:val="18"/>
        </w:rPr>
        <w:t>/*</w:t>
      </w:r>
    </w:p>
    <w:p w:rsidR="002B0429" w:rsidRPr="00756854" w:rsidRDefault="002B0429" w:rsidP="002B0429">
      <w:pPr>
        <w:pStyle w:val="ListParagraph"/>
        <w:numPr>
          <w:ilvl w:val="0"/>
          <w:numId w:val="2"/>
        </w:numPr>
        <w:shd w:val="clear" w:color="auto" w:fill="DBE5F1" w:themeFill="accent1" w:themeFillTint="33"/>
        <w:tabs>
          <w:tab w:val="left" w:pos="847"/>
        </w:tabs>
        <w:ind w:left="567" w:right="601" w:hanging="6"/>
        <w:rPr>
          <w:rFonts w:ascii="Lucida Console" w:hAnsi="Lucida Console" w:cs="Consolas"/>
          <w:color w:val="00B050"/>
          <w:sz w:val="18"/>
          <w:szCs w:val="18"/>
        </w:rPr>
      </w:pPr>
      <w:r w:rsidRPr="00756854">
        <w:rPr>
          <w:rFonts w:ascii="Lucida Console" w:hAnsi="Lucida Console" w:cs="Consolas"/>
          <w:color w:val="00B050"/>
          <w:sz w:val="18"/>
          <w:szCs w:val="18"/>
        </w:rPr>
        <w:t xml:space="preserve">  Background color of top menu level.</w:t>
      </w:r>
    </w:p>
    <w:p w:rsidR="002B0429" w:rsidRPr="00756854" w:rsidRDefault="002B0429" w:rsidP="002B0429">
      <w:pPr>
        <w:pStyle w:val="ListParagraph"/>
        <w:numPr>
          <w:ilvl w:val="0"/>
          <w:numId w:val="2"/>
        </w:numPr>
        <w:shd w:val="clear" w:color="auto" w:fill="DBE5F1" w:themeFill="accent1" w:themeFillTint="33"/>
        <w:tabs>
          <w:tab w:val="left" w:pos="847"/>
        </w:tabs>
        <w:ind w:left="567" w:right="601" w:hanging="6"/>
        <w:rPr>
          <w:rFonts w:ascii="Lucida Console" w:hAnsi="Lucida Console" w:cs="Consolas"/>
          <w:color w:val="00B050"/>
          <w:sz w:val="18"/>
          <w:szCs w:val="18"/>
        </w:rPr>
      </w:pPr>
      <w:r w:rsidRPr="00756854">
        <w:rPr>
          <w:rFonts w:ascii="Lucida Console" w:hAnsi="Lucida Console" w:cs="Consolas"/>
          <w:color w:val="00B050"/>
          <w:sz w:val="18"/>
          <w:szCs w:val="18"/>
        </w:rPr>
        <w:t xml:space="preserve">  Enter color name in text or hex format.</w:t>
      </w:r>
    </w:p>
    <w:p w:rsidR="002B0429" w:rsidRPr="00756854" w:rsidRDefault="002B0429" w:rsidP="002B0429">
      <w:pPr>
        <w:pStyle w:val="ListParagraph"/>
        <w:numPr>
          <w:ilvl w:val="0"/>
          <w:numId w:val="2"/>
        </w:numPr>
        <w:shd w:val="clear" w:color="auto" w:fill="DBE5F1" w:themeFill="accent1" w:themeFillTint="33"/>
        <w:tabs>
          <w:tab w:val="left" w:pos="847"/>
        </w:tabs>
        <w:ind w:left="567" w:right="601" w:hanging="6"/>
        <w:rPr>
          <w:rFonts w:ascii="Lucida Console" w:hAnsi="Lucida Console" w:cs="Consolas"/>
          <w:color w:val="00B050"/>
          <w:sz w:val="18"/>
          <w:szCs w:val="18"/>
        </w:rPr>
      </w:pPr>
      <w:r w:rsidRPr="00756854">
        <w:rPr>
          <w:rFonts w:ascii="Lucida Console" w:hAnsi="Lucida Console" w:cs="Consolas"/>
          <w:color w:val="00B050"/>
          <w:sz w:val="18"/>
          <w:szCs w:val="18"/>
        </w:rPr>
        <w:t xml:space="preserve">  This is a mandatory parameter; do not delete and do not leave empty.</w:t>
      </w:r>
    </w:p>
    <w:p w:rsidR="002B0429" w:rsidRPr="00756854" w:rsidRDefault="002B0429" w:rsidP="002B0429">
      <w:pPr>
        <w:pStyle w:val="ListParagraph"/>
        <w:numPr>
          <w:ilvl w:val="0"/>
          <w:numId w:val="2"/>
        </w:numPr>
        <w:shd w:val="clear" w:color="auto" w:fill="DBE5F1" w:themeFill="accent1" w:themeFillTint="33"/>
        <w:tabs>
          <w:tab w:val="left" w:pos="847"/>
        </w:tabs>
        <w:ind w:left="567" w:right="601" w:hanging="6"/>
        <w:rPr>
          <w:rFonts w:ascii="Lucida Console" w:hAnsi="Lucida Console" w:cs="Consolas"/>
          <w:color w:val="00B050"/>
          <w:sz w:val="18"/>
          <w:szCs w:val="18"/>
        </w:rPr>
      </w:pPr>
      <w:r w:rsidRPr="00756854">
        <w:rPr>
          <w:rFonts w:ascii="Lucida Console" w:hAnsi="Lucida Console" w:cs="Consolas"/>
          <w:color w:val="00B050"/>
          <w:sz w:val="18"/>
          <w:szCs w:val="18"/>
        </w:rPr>
        <w:t>*/</w:t>
      </w:r>
    </w:p>
    <w:p w:rsidR="002B0429" w:rsidRPr="00756854" w:rsidRDefault="002B0429" w:rsidP="002B0429">
      <w:pPr>
        <w:pStyle w:val="ListParagraph"/>
        <w:numPr>
          <w:ilvl w:val="0"/>
          <w:numId w:val="2"/>
        </w:numPr>
        <w:shd w:val="clear" w:color="auto" w:fill="DBE5F1" w:themeFill="accent1" w:themeFillTint="33"/>
        <w:tabs>
          <w:tab w:val="left" w:pos="847"/>
        </w:tabs>
        <w:ind w:left="567" w:right="601" w:hanging="6"/>
        <w:rPr>
          <w:rFonts w:ascii="Lucida Console" w:hAnsi="Lucida Console" w:cs="Consolas"/>
          <w:sz w:val="18"/>
          <w:szCs w:val="18"/>
        </w:rPr>
      </w:pPr>
      <w:r w:rsidRPr="00756854">
        <w:rPr>
          <w:rFonts w:ascii="Lucida Console" w:hAnsi="Lucida Console" w:cs="Consolas"/>
          <w:color w:val="FF0000"/>
          <w:sz w:val="18"/>
          <w:szCs w:val="18"/>
        </w:rPr>
        <w:t>@</w:t>
      </w:r>
      <w:proofErr w:type="spellStart"/>
      <w:r w:rsidRPr="00756854">
        <w:rPr>
          <w:rFonts w:ascii="Lucida Console" w:hAnsi="Lucida Console" w:cs="Consolas"/>
          <w:color w:val="FF0000"/>
          <w:sz w:val="18"/>
          <w:szCs w:val="18"/>
        </w:rPr>
        <w:t>PageNavigationBarBackgroundColor</w:t>
      </w:r>
      <w:proofErr w:type="spellEnd"/>
      <w:r w:rsidRPr="00756854">
        <w:rPr>
          <w:rFonts w:ascii="Lucida Console" w:hAnsi="Lucida Console" w:cs="Consolas"/>
          <w:color w:val="FF0000"/>
          <w:sz w:val="18"/>
          <w:szCs w:val="18"/>
        </w:rPr>
        <w:t>:</w:t>
      </w:r>
      <w:r w:rsidRPr="00756854">
        <w:rPr>
          <w:rFonts w:ascii="Lucida Console" w:hAnsi="Lucida Console" w:cs="Consolas"/>
          <w:sz w:val="18"/>
          <w:szCs w:val="18"/>
        </w:rPr>
        <w:t xml:space="preserve"> #008FCC;</w:t>
      </w:r>
    </w:p>
    <w:p w:rsidR="002B0429" w:rsidRPr="00756854" w:rsidRDefault="002B0429" w:rsidP="002B0429">
      <w:pPr>
        <w:pStyle w:val="ListParagraph"/>
        <w:numPr>
          <w:ilvl w:val="0"/>
          <w:numId w:val="2"/>
        </w:numPr>
        <w:shd w:val="clear" w:color="auto" w:fill="DBE5F1" w:themeFill="accent1" w:themeFillTint="33"/>
        <w:tabs>
          <w:tab w:val="left" w:pos="847"/>
        </w:tabs>
        <w:ind w:left="567" w:right="601" w:hanging="6"/>
        <w:rPr>
          <w:rFonts w:ascii="Lucida Console" w:hAnsi="Lucida Console" w:cs="Consolas"/>
          <w:sz w:val="18"/>
          <w:szCs w:val="18"/>
        </w:rPr>
      </w:pPr>
    </w:p>
    <w:p w:rsidR="00C27562" w:rsidRPr="00C27562" w:rsidRDefault="00C27562" w:rsidP="00C27562">
      <w:pPr>
        <w:pStyle w:val="ListParagraph"/>
        <w:numPr>
          <w:ilvl w:val="1"/>
          <w:numId w:val="3"/>
        </w:numPr>
        <w:tabs>
          <w:tab w:val="clear" w:pos="720"/>
          <w:tab w:val="clear" w:pos="1152"/>
        </w:tabs>
        <w:contextualSpacing w:val="0"/>
        <w:rPr>
          <w:rFonts w:cs="Arial"/>
          <w:vanish/>
          <w:lang w:eastAsia="ja-JP"/>
        </w:rPr>
      </w:pPr>
    </w:p>
    <w:p w:rsidR="00C27562" w:rsidRPr="00C27562" w:rsidRDefault="00C27562" w:rsidP="00C27562">
      <w:pPr>
        <w:pStyle w:val="ListParagraph"/>
        <w:numPr>
          <w:ilvl w:val="1"/>
          <w:numId w:val="3"/>
        </w:numPr>
        <w:tabs>
          <w:tab w:val="clear" w:pos="720"/>
          <w:tab w:val="clear" w:pos="1152"/>
        </w:tabs>
        <w:contextualSpacing w:val="0"/>
        <w:rPr>
          <w:rFonts w:cs="Arial"/>
          <w:vanish/>
          <w:lang w:eastAsia="ja-JP"/>
        </w:rPr>
      </w:pPr>
    </w:p>
    <w:p w:rsidR="00C27562" w:rsidRPr="00C27562" w:rsidRDefault="00C27562" w:rsidP="00C27562">
      <w:pPr>
        <w:pStyle w:val="ListParagraph"/>
        <w:numPr>
          <w:ilvl w:val="1"/>
          <w:numId w:val="3"/>
        </w:numPr>
        <w:tabs>
          <w:tab w:val="clear" w:pos="720"/>
          <w:tab w:val="clear" w:pos="1152"/>
        </w:tabs>
        <w:contextualSpacing w:val="0"/>
        <w:rPr>
          <w:rFonts w:cs="Arial"/>
          <w:vanish/>
          <w:lang w:eastAsia="ja-JP"/>
        </w:rPr>
      </w:pPr>
    </w:p>
    <w:p w:rsidR="00C27562" w:rsidRPr="00C27562" w:rsidRDefault="00C27562" w:rsidP="00C27562">
      <w:pPr>
        <w:pStyle w:val="ListParagraph"/>
        <w:numPr>
          <w:ilvl w:val="1"/>
          <w:numId w:val="3"/>
        </w:numPr>
        <w:tabs>
          <w:tab w:val="clear" w:pos="720"/>
          <w:tab w:val="clear" w:pos="1152"/>
        </w:tabs>
        <w:contextualSpacing w:val="0"/>
        <w:rPr>
          <w:rFonts w:cs="Arial"/>
          <w:vanish/>
          <w:lang w:eastAsia="ja-JP"/>
        </w:rPr>
      </w:pPr>
    </w:p>
    <w:p w:rsidR="00C27562" w:rsidRPr="00C27562" w:rsidRDefault="00C27562" w:rsidP="00C27562">
      <w:pPr>
        <w:pStyle w:val="ListParagraph"/>
        <w:numPr>
          <w:ilvl w:val="1"/>
          <w:numId w:val="3"/>
        </w:numPr>
        <w:tabs>
          <w:tab w:val="clear" w:pos="720"/>
          <w:tab w:val="clear" w:pos="1152"/>
        </w:tabs>
        <w:contextualSpacing w:val="0"/>
        <w:rPr>
          <w:rFonts w:cs="Arial"/>
          <w:vanish/>
          <w:lang w:eastAsia="ja-JP"/>
        </w:rPr>
      </w:pPr>
    </w:p>
    <w:p w:rsidR="00C27562" w:rsidRPr="00C27562" w:rsidRDefault="00C27562" w:rsidP="00C27562">
      <w:pPr>
        <w:pStyle w:val="ListParagraph"/>
        <w:numPr>
          <w:ilvl w:val="1"/>
          <w:numId w:val="3"/>
        </w:numPr>
        <w:tabs>
          <w:tab w:val="clear" w:pos="720"/>
          <w:tab w:val="clear" w:pos="1152"/>
        </w:tabs>
        <w:contextualSpacing w:val="0"/>
        <w:rPr>
          <w:rFonts w:cs="Arial"/>
          <w:vanish/>
          <w:lang w:eastAsia="ja-JP"/>
        </w:rPr>
      </w:pPr>
    </w:p>
    <w:p w:rsidR="00C27562" w:rsidRPr="00C27562" w:rsidRDefault="00C27562" w:rsidP="00C27562">
      <w:pPr>
        <w:pStyle w:val="ListParagraph"/>
        <w:numPr>
          <w:ilvl w:val="1"/>
          <w:numId w:val="3"/>
        </w:numPr>
        <w:tabs>
          <w:tab w:val="clear" w:pos="720"/>
          <w:tab w:val="clear" w:pos="1152"/>
        </w:tabs>
        <w:contextualSpacing w:val="0"/>
        <w:rPr>
          <w:rFonts w:cs="Arial"/>
          <w:vanish/>
          <w:lang w:eastAsia="ja-JP"/>
        </w:rPr>
      </w:pPr>
    </w:p>
    <w:p w:rsidR="002B0429" w:rsidRPr="00FD452D" w:rsidRDefault="002B0429" w:rsidP="00C27562">
      <w:pPr>
        <w:pStyle w:val="ListNumber"/>
        <w:rPr>
          <w:lang w:val="en-US"/>
        </w:rPr>
      </w:pPr>
      <w:r>
        <w:rPr>
          <w:lang w:val="en-US"/>
        </w:rPr>
        <w:t xml:space="preserve">Add the </w:t>
      </w:r>
      <w:r>
        <w:rPr>
          <w:rStyle w:val="Hyperlink"/>
          <w:rFonts w:ascii="Courier New" w:hAnsi="Courier New" w:cs="Courier New"/>
        </w:rPr>
        <w:t>@</w:t>
      </w:r>
      <w:proofErr w:type="spellStart"/>
      <w:r>
        <w:rPr>
          <w:rStyle w:val="Hyperlink"/>
          <w:rFonts w:ascii="Courier New" w:hAnsi="Courier New" w:cs="Courier New"/>
        </w:rPr>
        <w:t>PageNavigationBarTopLevelBackgroundColor</w:t>
      </w:r>
      <w:proofErr w:type="spellEnd"/>
      <w:r>
        <w:t xml:space="preserve"> parameter, </w:t>
      </w:r>
      <w:r>
        <w:rPr>
          <w:lang w:eastAsia="de-DE"/>
        </w:rPr>
        <w:t>as follows:</w:t>
      </w:r>
    </w:p>
    <w:p w:rsidR="002B0429" w:rsidRDefault="002B0429" w:rsidP="002B0429">
      <w:pPr>
        <w:pStyle w:val="ListParagraph"/>
        <w:numPr>
          <w:ilvl w:val="0"/>
          <w:numId w:val="2"/>
        </w:numPr>
        <w:shd w:val="clear" w:color="auto" w:fill="DBE5F1"/>
        <w:tabs>
          <w:tab w:val="clear" w:pos="720"/>
          <w:tab w:val="clear" w:pos="1152"/>
        </w:tabs>
        <w:ind w:left="567" w:right="601" w:hanging="6"/>
        <w:rPr>
          <w:rFonts w:ascii="Lucida Console" w:hAnsi="Lucida Console"/>
          <w:color w:val="00B050"/>
          <w:sz w:val="18"/>
          <w:szCs w:val="18"/>
        </w:rPr>
      </w:pPr>
      <w:r>
        <w:rPr>
          <w:rFonts w:ascii="Lucida Console" w:hAnsi="Lucida Console"/>
          <w:color w:val="00B050"/>
          <w:sz w:val="18"/>
          <w:szCs w:val="18"/>
        </w:rPr>
        <w:t>/*</w:t>
      </w:r>
    </w:p>
    <w:p w:rsidR="002B0429" w:rsidRDefault="002B0429" w:rsidP="002B0429">
      <w:pPr>
        <w:pStyle w:val="ListParagraph"/>
        <w:numPr>
          <w:ilvl w:val="0"/>
          <w:numId w:val="2"/>
        </w:numPr>
        <w:shd w:val="clear" w:color="auto" w:fill="DBE5F1"/>
        <w:tabs>
          <w:tab w:val="clear" w:pos="720"/>
          <w:tab w:val="clear" w:pos="1152"/>
        </w:tabs>
        <w:ind w:left="567" w:right="601" w:hanging="6"/>
        <w:rPr>
          <w:rFonts w:ascii="Lucida Console" w:hAnsi="Lucida Console"/>
          <w:color w:val="00B050"/>
          <w:sz w:val="18"/>
          <w:szCs w:val="18"/>
        </w:rPr>
      </w:pPr>
      <w:r>
        <w:rPr>
          <w:rFonts w:ascii="Lucida Console" w:hAnsi="Lucida Console"/>
          <w:color w:val="00B050"/>
          <w:sz w:val="18"/>
          <w:szCs w:val="18"/>
        </w:rPr>
        <w:t>  Background color of top menu level.</w:t>
      </w:r>
    </w:p>
    <w:p w:rsidR="002B0429" w:rsidRDefault="002B0429" w:rsidP="002B0429">
      <w:pPr>
        <w:pStyle w:val="ListParagraph"/>
        <w:numPr>
          <w:ilvl w:val="0"/>
          <w:numId w:val="2"/>
        </w:numPr>
        <w:shd w:val="clear" w:color="auto" w:fill="DBE5F1"/>
        <w:tabs>
          <w:tab w:val="clear" w:pos="720"/>
          <w:tab w:val="clear" w:pos="1152"/>
        </w:tabs>
        <w:ind w:left="567" w:right="601" w:hanging="6"/>
        <w:rPr>
          <w:rFonts w:ascii="Lucida Console" w:hAnsi="Lucida Console"/>
          <w:color w:val="00B050"/>
          <w:sz w:val="18"/>
          <w:szCs w:val="18"/>
        </w:rPr>
      </w:pPr>
      <w:r>
        <w:rPr>
          <w:rFonts w:ascii="Lucida Console" w:hAnsi="Lucida Console"/>
          <w:color w:val="00B050"/>
          <w:sz w:val="18"/>
          <w:szCs w:val="18"/>
        </w:rPr>
        <w:t>  Enter color name in text or hex format.</w:t>
      </w:r>
    </w:p>
    <w:p w:rsidR="002B0429" w:rsidRDefault="002B0429" w:rsidP="002B0429">
      <w:pPr>
        <w:pStyle w:val="ListParagraph"/>
        <w:numPr>
          <w:ilvl w:val="0"/>
          <w:numId w:val="2"/>
        </w:numPr>
        <w:shd w:val="clear" w:color="auto" w:fill="DBE5F1"/>
        <w:tabs>
          <w:tab w:val="clear" w:pos="720"/>
          <w:tab w:val="clear" w:pos="1152"/>
        </w:tabs>
        <w:ind w:left="567" w:right="601" w:hanging="6"/>
        <w:rPr>
          <w:rFonts w:ascii="Lucida Console" w:hAnsi="Lucida Console"/>
          <w:color w:val="00B050"/>
          <w:sz w:val="18"/>
          <w:szCs w:val="18"/>
        </w:rPr>
      </w:pPr>
      <w:r>
        <w:rPr>
          <w:rFonts w:ascii="Lucida Console" w:hAnsi="Lucida Console"/>
          <w:color w:val="00B050"/>
          <w:sz w:val="18"/>
          <w:szCs w:val="18"/>
        </w:rPr>
        <w:t>  This is a mandatory parameter; do not delete and do not leave empty.</w:t>
      </w:r>
    </w:p>
    <w:p w:rsidR="002B0429" w:rsidRDefault="002B0429" w:rsidP="002B0429">
      <w:pPr>
        <w:pStyle w:val="ListParagraph"/>
        <w:numPr>
          <w:ilvl w:val="0"/>
          <w:numId w:val="2"/>
        </w:numPr>
        <w:shd w:val="clear" w:color="auto" w:fill="DBE5F1"/>
        <w:tabs>
          <w:tab w:val="clear" w:pos="720"/>
          <w:tab w:val="clear" w:pos="1152"/>
        </w:tabs>
        <w:ind w:left="567" w:right="601" w:hanging="6"/>
        <w:rPr>
          <w:rFonts w:ascii="Lucida Console" w:hAnsi="Lucida Console"/>
          <w:color w:val="00B050"/>
          <w:sz w:val="18"/>
          <w:szCs w:val="18"/>
        </w:rPr>
      </w:pPr>
      <w:r>
        <w:rPr>
          <w:rFonts w:ascii="Lucida Console" w:hAnsi="Lucida Console"/>
          <w:color w:val="00B050"/>
          <w:sz w:val="18"/>
          <w:szCs w:val="18"/>
        </w:rPr>
        <w:t>*/</w:t>
      </w:r>
    </w:p>
    <w:p w:rsidR="002B0429" w:rsidRDefault="002B0429" w:rsidP="002B0429">
      <w:pPr>
        <w:pStyle w:val="ListParagraph"/>
        <w:numPr>
          <w:ilvl w:val="0"/>
          <w:numId w:val="2"/>
        </w:numPr>
        <w:shd w:val="clear" w:color="auto" w:fill="DBE5F1"/>
        <w:tabs>
          <w:tab w:val="clear" w:pos="720"/>
          <w:tab w:val="clear" w:pos="1152"/>
        </w:tabs>
        <w:ind w:left="567" w:right="601" w:hanging="6"/>
        <w:rPr>
          <w:rFonts w:ascii="Lucida Console" w:hAnsi="Lucida Console"/>
          <w:sz w:val="18"/>
          <w:szCs w:val="18"/>
        </w:rPr>
      </w:pPr>
      <w:r>
        <w:rPr>
          <w:rFonts w:ascii="Lucida Console" w:hAnsi="Lucida Console"/>
          <w:color w:val="FF0000"/>
          <w:sz w:val="18"/>
          <w:szCs w:val="18"/>
        </w:rPr>
        <w:t>@</w:t>
      </w:r>
      <w:proofErr w:type="spellStart"/>
      <w:r>
        <w:rPr>
          <w:rFonts w:ascii="Lucida Console" w:hAnsi="Lucida Console"/>
          <w:color w:val="FF0000"/>
          <w:sz w:val="18"/>
          <w:szCs w:val="18"/>
        </w:rPr>
        <w:t>PageNavigationBarBackgroundColor</w:t>
      </w:r>
      <w:proofErr w:type="spellEnd"/>
      <w:r>
        <w:rPr>
          <w:rFonts w:ascii="Lucida Console" w:hAnsi="Lucida Console"/>
          <w:color w:val="FF0000"/>
          <w:sz w:val="18"/>
          <w:szCs w:val="18"/>
        </w:rPr>
        <w:t>:</w:t>
      </w:r>
      <w:r>
        <w:rPr>
          <w:rFonts w:ascii="Lucida Console" w:hAnsi="Lucida Console"/>
          <w:sz w:val="18"/>
          <w:szCs w:val="18"/>
        </w:rPr>
        <w:t xml:space="preserve"> #008FCC;</w:t>
      </w:r>
    </w:p>
    <w:p w:rsidR="002B0429" w:rsidRDefault="002B0429" w:rsidP="002B0429">
      <w:pPr>
        <w:pStyle w:val="ListParagraph"/>
        <w:numPr>
          <w:ilvl w:val="0"/>
          <w:numId w:val="2"/>
        </w:numPr>
        <w:shd w:val="clear" w:color="auto" w:fill="DBE5F1"/>
        <w:tabs>
          <w:tab w:val="clear" w:pos="720"/>
          <w:tab w:val="clear" w:pos="1152"/>
        </w:tabs>
        <w:ind w:left="567" w:right="601" w:hanging="6"/>
        <w:rPr>
          <w:rFonts w:ascii="Lucida Console" w:hAnsi="Lucida Console"/>
          <w:color w:val="FF0000"/>
          <w:sz w:val="18"/>
          <w:szCs w:val="18"/>
        </w:rPr>
      </w:pPr>
      <w:r>
        <w:rPr>
          <w:rFonts w:ascii="Lucida Console" w:hAnsi="Lucida Console"/>
          <w:color w:val="FF0000"/>
          <w:sz w:val="18"/>
          <w:szCs w:val="18"/>
        </w:rPr>
        <w:t>@</w:t>
      </w:r>
      <w:proofErr w:type="spellStart"/>
      <w:r>
        <w:rPr>
          <w:rFonts w:ascii="Lucida Console" w:hAnsi="Lucida Console"/>
          <w:color w:val="FF0000"/>
          <w:sz w:val="18"/>
          <w:szCs w:val="18"/>
        </w:rPr>
        <w:t>PageNavigationBarTopLevelBackgroundColor</w:t>
      </w:r>
      <w:proofErr w:type="spellEnd"/>
      <w:r>
        <w:rPr>
          <w:rFonts w:ascii="Lucida Console" w:hAnsi="Lucida Console"/>
          <w:color w:val="FF0000"/>
          <w:sz w:val="18"/>
          <w:szCs w:val="18"/>
        </w:rPr>
        <w:t xml:space="preserve">: </w:t>
      </w:r>
      <w:r>
        <w:rPr>
          <w:rFonts w:ascii="Lucida Console" w:hAnsi="Lucida Console"/>
          <w:sz w:val="18"/>
          <w:szCs w:val="18"/>
        </w:rPr>
        <w:t>#008FCC;</w:t>
      </w:r>
    </w:p>
    <w:p w:rsidR="002B0429" w:rsidRDefault="002B0429" w:rsidP="002B0429">
      <w:pPr>
        <w:pStyle w:val="ListContinue"/>
      </w:pPr>
    </w:p>
    <w:p w:rsidR="002B0429" w:rsidRPr="00FD452D" w:rsidRDefault="002B0429" w:rsidP="002B0429">
      <w:pPr>
        <w:pStyle w:val="ListParagraph"/>
        <w:numPr>
          <w:ilvl w:val="1"/>
          <w:numId w:val="2"/>
        </w:numPr>
        <w:tabs>
          <w:tab w:val="clear" w:pos="720"/>
          <w:tab w:val="clear" w:pos="1152"/>
        </w:tabs>
        <w:contextualSpacing w:val="0"/>
        <w:rPr>
          <w:rFonts w:cs="Arial"/>
          <w:vanish/>
          <w:lang w:val="en" w:eastAsia="ja-JP"/>
        </w:rPr>
      </w:pPr>
    </w:p>
    <w:p w:rsidR="002B0429" w:rsidRPr="00FD452D" w:rsidRDefault="002B0429" w:rsidP="002B0429">
      <w:pPr>
        <w:pStyle w:val="ListParagraph"/>
        <w:numPr>
          <w:ilvl w:val="1"/>
          <w:numId w:val="2"/>
        </w:numPr>
        <w:tabs>
          <w:tab w:val="clear" w:pos="720"/>
          <w:tab w:val="clear" w:pos="1152"/>
        </w:tabs>
        <w:contextualSpacing w:val="0"/>
        <w:rPr>
          <w:rFonts w:cs="Arial"/>
          <w:vanish/>
          <w:lang w:val="en" w:eastAsia="ja-JP"/>
        </w:rPr>
      </w:pPr>
    </w:p>
    <w:p w:rsidR="002B0429" w:rsidRPr="00FD452D" w:rsidRDefault="002B0429" w:rsidP="002B0429">
      <w:pPr>
        <w:pStyle w:val="ListParagraph"/>
        <w:numPr>
          <w:ilvl w:val="1"/>
          <w:numId w:val="2"/>
        </w:numPr>
        <w:tabs>
          <w:tab w:val="clear" w:pos="720"/>
          <w:tab w:val="clear" w:pos="1152"/>
        </w:tabs>
        <w:contextualSpacing w:val="0"/>
        <w:rPr>
          <w:rFonts w:cs="Arial"/>
          <w:vanish/>
          <w:lang w:val="en" w:eastAsia="ja-JP"/>
        </w:rPr>
      </w:pPr>
    </w:p>
    <w:p w:rsidR="002B0429" w:rsidRPr="00FD452D" w:rsidRDefault="002B0429" w:rsidP="002B0429">
      <w:pPr>
        <w:pStyle w:val="ListParagraph"/>
        <w:numPr>
          <w:ilvl w:val="1"/>
          <w:numId w:val="2"/>
        </w:numPr>
        <w:tabs>
          <w:tab w:val="clear" w:pos="720"/>
          <w:tab w:val="clear" w:pos="1152"/>
        </w:tabs>
        <w:contextualSpacing w:val="0"/>
        <w:rPr>
          <w:rFonts w:cs="Arial"/>
          <w:vanish/>
          <w:lang w:val="en" w:eastAsia="ja-JP"/>
        </w:rPr>
      </w:pPr>
    </w:p>
    <w:p w:rsidR="002B0429" w:rsidRPr="00FD452D" w:rsidRDefault="002B0429" w:rsidP="002B0429">
      <w:pPr>
        <w:pStyle w:val="ListParagraph"/>
        <w:numPr>
          <w:ilvl w:val="1"/>
          <w:numId w:val="2"/>
        </w:numPr>
        <w:tabs>
          <w:tab w:val="clear" w:pos="720"/>
          <w:tab w:val="clear" w:pos="1152"/>
        </w:tabs>
        <w:contextualSpacing w:val="0"/>
        <w:rPr>
          <w:rFonts w:cs="Arial"/>
          <w:vanish/>
          <w:lang w:val="en" w:eastAsia="ja-JP"/>
        </w:rPr>
      </w:pPr>
    </w:p>
    <w:p w:rsidR="002B0429" w:rsidRPr="00FD452D" w:rsidRDefault="002B0429" w:rsidP="002B0429">
      <w:pPr>
        <w:pStyle w:val="ListParagraph"/>
        <w:numPr>
          <w:ilvl w:val="1"/>
          <w:numId w:val="2"/>
        </w:numPr>
        <w:tabs>
          <w:tab w:val="clear" w:pos="720"/>
          <w:tab w:val="clear" w:pos="1152"/>
        </w:tabs>
        <w:contextualSpacing w:val="0"/>
        <w:rPr>
          <w:rFonts w:cs="Arial"/>
          <w:vanish/>
          <w:lang w:val="en" w:eastAsia="ja-JP"/>
        </w:rPr>
      </w:pPr>
    </w:p>
    <w:p w:rsidR="002B0429" w:rsidRPr="00FD452D" w:rsidRDefault="002B0429" w:rsidP="002B0429">
      <w:pPr>
        <w:pStyle w:val="ListParagraph"/>
        <w:numPr>
          <w:ilvl w:val="1"/>
          <w:numId w:val="2"/>
        </w:numPr>
        <w:tabs>
          <w:tab w:val="clear" w:pos="720"/>
          <w:tab w:val="clear" w:pos="1152"/>
        </w:tabs>
        <w:contextualSpacing w:val="0"/>
        <w:rPr>
          <w:rFonts w:cs="Arial"/>
          <w:vanish/>
          <w:lang w:val="en" w:eastAsia="ja-JP"/>
        </w:rPr>
      </w:pPr>
    </w:p>
    <w:p w:rsidR="002B0429" w:rsidRPr="00FD452D" w:rsidRDefault="002B0429" w:rsidP="002B0429">
      <w:pPr>
        <w:pStyle w:val="ListParagraph"/>
        <w:numPr>
          <w:ilvl w:val="1"/>
          <w:numId w:val="2"/>
        </w:numPr>
        <w:tabs>
          <w:tab w:val="clear" w:pos="720"/>
          <w:tab w:val="clear" w:pos="1152"/>
        </w:tabs>
        <w:contextualSpacing w:val="0"/>
        <w:rPr>
          <w:rFonts w:cs="Arial"/>
          <w:vanish/>
          <w:lang w:val="en" w:eastAsia="ja-JP"/>
        </w:rPr>
      </w:pPr>
    </w:p>
    <w:p w:rsidR="002B0429" w:rsidRPr="00FD452D" w:rsidRDefault="002B0429" w:rsidP="002B0429">
      <w:pPr>
        <w:pStyle w:val="ListParagraph"/>
        <w:numPr>
          <w:ilvl w:val="1"/>
          <w:numId w:val="2"/>
        </w:numPr>
        <w:tabs>
          <w:tab w:val="clear" w:pos="720"/>
          <w:tab w:val="clear" w:pos="1152"/>
        </w:tabs>
        <w:contextualSpacing w:val="0"/>
        <w:rPr>
          <w:rFonts w:cs="Arial"/>
          <w:vanish/>
          <w:lang w:val="en" w:eastAsia="ja-JP"/>
        </w:rPr>
      </w:pPr>
    </w:p>
    <w:p w:rsidR="002B0429" w:rsidRPr="00FD452D" w:rsidRDefault="002B0429" w:rsidP="002B0429">
      <w:pPr>
        <w:pStyle w:val="ListParagraph"/>
        <w:numPr>
          <w:ilvl w:val="1"/>
          <w:numId w:val="2"/>
        </w:numPr>
        <w:tabs>
          <w:tab w:val="clear" w:pos="720"/>
          <w:tab w:val="clear" w:pos="1152"/>
        </w:tabs>
        <w:contextualSpacing w:val="0"/>
        <w:rPr>
          <w:rFonts w:cs="Arial"/>
          <w:vanish/>
          <w:lang w:val="en" w:eastAsia="ja-JP"/>
        </w:rPr>
      </w:pPr>
    </w:p>
    <w:p w:rsidR="002B0429" w:rsidRPr="00FD452D" w:rsidRDefault="002B0429" w:rsidP="002B0429">
      <w:pPr>
        <w:pStyle w:val="ListParagraph"/>
        <w:numPr>
          <w:ilvl w:val="1"/>
          <w:numId w:val="2"/>
        </w:numPr>
        <w:tabs>
          <w:tab w:val="clear" w:pos="720"/>
          <w:tab w:val="clear" w:pos="1152"/>
        </w:tabs>
        <w:contextualSpacing w:val="0"/>
        <w:rPr>
          <w:rFonts w:cs="Arial"/>
          <w:vanish/>
          <w:lang w:val="en" w:eastAsia="ja-JP"/>
        </w:rPr>
      </w:pPr>
    </w:p>
    <w:p w:rsidR="002B0429" w:rsidRDefault="002B0429" w:rsidP="002B0429">
      <w:pPr>
        <w:tabs>
          <w:tab w:val="clear" w:pos="720"/>
          <w:tab w:val="clear" w:pos="1152"/>
        </w:tabs>
        <w:spacing w:before="0" w:line="240" w:lineRule="auto"/>
        <w:rPr>
          <w:lang w:bidi="he-IL"/>
        </w:rPr>
      </w:pPr>
    </w:p>
    <w:p w:rsidR="00C943A4" w:rsidRPr="00756854" w:rsidRDefault="00E71812" w:rsidP="00C943A4">
      <w:pPr>
        <w:pStyle w:val="Heading2a"/>
        <w:rPr>
          <w:lang w:val="en-US" w:bidi="he-IL"/>
        </w:rPr>
      </w:pPr>
      <w:bookmarkStart w:id="83" w:name="_Toc381885348"/>
      <w:r w:rsidRPr="00756854">
        <w:rPr>
          <w:lang w:val="en-US" w:bidi="he-IL"/>
        </w:rPr>
        <w:t>Upload the new theme and apply it to the site</w:t>
      </w:r>
      <w:bookmarkEnd w:id="83"/>
    </w:p>
    <w:p w:rsidR="00FD452D" w:rsidRPr="00FD452D" w:rsidRDefault="00FD452D" w:rsidP="00A148F0">
      <w:pPr>
        <w:pStyle w:val="ListParagraph"/>
        <w:numPr>
          <w:ilvl w:val="1"/>
          <w:numId w:val="29"/>
        </w:numPr>
        <w:tabs>
          <w:tab w:val="clear" w:pos="720"/>
          <w:tab w:val="clear" w:pos="1152"/>
        </w:tabs>
        <w:contextualSpacing w:val="0"/>
        <w:rPr>
          <w:rFonts w:cs="Arial"/>
          <w:vanish/>
          <w:lang w:val="en" w:eastAsia="ja-JP"/>
        </w:rPr>
      </w:pPr>
    </w:p>
    <w:p w:rsidR="00C943A4" w:rsidRPr="00756854" w:rsidRDefault="00C943A4" w:rsidP="00C27562">
      <w:pPr>
        <w:pStyle w:val="ListNumber"/>
        <w:numPr>
          <w:ilvl w:val="1"/>
          <w:numId w:val="50"/>
        </w:numPr>
      </w:pPr>
      <w:r w:rsidRPr="00756854">
        <w:t xml:space="preserve">Back in the </w:t>
      </w:r>
      <w:r w:rsidRPr="00C27562">
        <w:rPr>
          <w:i/>
          <w:iCs/>
        </w:rPr>
        <w:t>THEMES</w:t>
      </w:r>
      <w:r w:rsidRPr="00756854">
        <w:t xml:space="preserve"> tab of Cloud Portal, click </w:t>
      </w:r>
      <w:r w:rsidRPr="00C27562">
        <w:rPr>
          <w:i/>
          <w:iCs/>
        </w:rPr>
        <w:t>Add Theme</w:t>
      </w:r>
      <w:r w:rsidRPr="00756854">
        <w:t xml:space="preserve">. The </w:t>
      </w:r>
      <w:r w:rsidRPr="00C27562">
        <w:rPr>
          <w:i/>
          <w:iCs/>
        </w:rPr>
        <w:t>Add Theme</w:t>
      </w:r>
      <w:r w:rsidRPr="00756854">
        <w:t xml:space="preserve"> dialog box opens.</w:t>
      </w:r>
    </w:p>
    <w:p w:rsidR="00C943A4" w:rsidRPr="00756854" w:rsidRDefault="00C943A4" w:rsidP="00082236">
      <w:pPr>
        <w:pStyle w:val="ListNumber"/>
      </w:pPr>
      <w:r w:rsidRPr="00756854">
        <w:t>Enter the following information:</w:t>
      </w:r>
    </w:p>
    <w:p w:rsidR="00C943A4" w:rsidRPr="00756854" w:rsidRDefault="00C943A4" w:rsidP="00E71812">
      <w:pPr>
        <w:pStyle w:val="ListBullet2"/>
      </w:pPr>
      <w:r w:rsidRPr="00756854">
        <w:rPr>
          <w:i/>
          <w:iCs/>
        </w:rPr>
        <w:t>Name</w:t>
      </w:r>
      <w:r w:rsidRPr="00756854">
        <w:t xml:space="preserve">: </w:t>
      </w:r>
      <w:r w:rsidR="00E71812" w:rsidRPr="00756854">
        <w:rPr>
          <w:rStyle w:val="UserInput"/>
        </w:rPr>
        <w:t>Cloud Portal New Event</w:t>
      </w:r>
      <w:r w:rsidRPr="00756854">
        <w:rPr>
          <w:rStyle w:val="UserInput"/>
        </w:rPr>
        <w:t xml:space="preserve"> Theme</w:t>
      </w:r>
    </w:p>
    <w:p w:rsidR="00C943A4" w:rsidRPr="00756854" w:rsidRDefault="00C943A4" w:rsidP="00C943A4">
      <w:pPr>
        <w:pStyle w:val="ListBullet2"/>
      </w:pPr>
      <w:r w:rsidRPr="00756854">
        <w:rPr>
          <w:i/>
          <w:iCs/>
        </w:rPr>
        <w:t>Description</w:t>
      </w:r>
      <w:r w:rsidRPr="00756854">
        <w:t>: &lt;free text&gt;</w:t>
      </w:r>
    </w:p>
    <w:p w:rsidR="00C943A4" w:rsidRPr="00756854" w:rsidRDefault="00C943A4" w:rsidP="00C943A4">
      <w:pPr>
        <w:pStyle w:val="ListBullet2"/>
      </w:pPr>
      <w:r w:rsidRPr="00756854">
        <w:rPr>
          <w:i/>
          <w:iCs/>
        </w:rPr>
        <w:t>Theme Creat</w:t>
      </w:r>
      <w:r w:rsidRPr="00756854">
        <w:t>or: &lt;your name&gt;</w:t>
      </w:r>
    </w:p>
    <w:p w:rsidR="00C943A4" w:rsidRPr="00756854" w:rsidRDefault="00C943A4" w:rsidP="00E71812">
      <w:pPr>
        <w:pStyle w:val="ListBullet2"/>
      </w:pPr>
      <w:r w:rsidRPr="00756854">
        <w:rPr>
          <w:i/>
          <w:iCs/>
        </w:rPr>
        <w:t>LESS File</w:t>
      </w:r>
      <w:r w:rsidRPr="00756854">
        <w:t xml:space="preserve">: the </w:t>
      </w:r>
      <w:proofErr w:type="spellStart"/>
      <w:r w:rsidR="00E71812" w:rsidRPr="00756854">
        <w:rPr>
          <w:rStyle w:val="ScreenOutput"/>
        </w:rPr>
        <w:t>event_new.less</w:t>
      </w:r>
      <w:proofErr w:type="spellEnd"/>
      <w:r w:rsidR="00E71812" w:rsidRPr="00756854">
        <w:t xml:space="preserve"> </w:t>
      </w:r>
      <w:r w:rsidRPr="00756854">
        <w:t>file that you edited in the previous steps.</w:t>
      </w:r>
    </w:p>
    <w:p w:rsidR="00C943A4" w:rsidRPr="00756854" w:rsidRDefault="00C943A4" w:rsidP="00082236">
      <w:pPr>
        <w:pStyle w:val="ListNumber"/>
        <w:rPr>
          <w:lang w:val="en-US"/>
        </w:rPr>
      </w:pPr>
      <w:r w:rsidRPr="00756854">
        <w:rPr>
          <w:lang w:val="en-US"/>
        </w:rPr>
        <w:t xml:space="preserve">Click </w:t>
      </w:r>
      <w:r w:rsidRPr="00756854">
        <w:rPr>
          <w:i/>
          <w:iCs/>
          <w:lang w:val="en-US"/>
        </w:rPr>
        <w:t>Add</w:t>
      </w:r>
      <w:r w:rsidRPr="00756854">
        <w:rPr>
          <w:lang w:val="en-US"/>
        </w:rPr>
        <w:t xml:space="preserve">. The new theme is added to the </w:t>
      </w:r>
      <w:r w:rsidRPr="00756854">
        <w:rPr>
          <w:i/>
          <w:iCs/>
          <w:lang w:val="en-US"/>
        </w:rPr>
        <w:t>Available Themes</w:t>
      </w:r>
      <w:r w:rsidRPr="00756854">
        <w:rPr>
          <w:lang w:val="en-US"/>
        </w:rPr>
        <w:t xml:space="preserve"> table.</w:t>
      </w:r>
    </w:p>
    <w:p w:rsidR="00E71812" w:rsidRPr="00756854" w:rsidRDefault="00E71812" w:rsidP="00082236">
      <w:pPr>
        <w:pStyle w:val="ListNumber"/>
        <w:rPr>
          <w:lang w:val="en-US"/>
        </w:rPr>
      </w:pPr>
      <w:r w:rsidRPr="00756854">
        <w:rPr>
          <w:lang w:val="en-US"/>
        </w:rPr>
        <w:t xml:space="preserve">Go back to the </w:t>
      </w:r>
      <w:r w:rsidR="00D5095A" w:rsidRPr="00756854">
        <w:rPr>
          <w:lang w:val="en-US"/>
        </w:rPr>
        <w:t>Site Directory</w:t>
      </w:r>
      <w:r w:rsidRPr="00756854">
        <w:rPr>
          <w:lang w:val="en-US"/>
        </w:rPr>
        <w:t xml:space="preserve">, open your site for editing, and in the </w:t>
      </w:r>
      <w:r w:rsidRPr="00756854">
        <w:rPr>
          <w:i/>
          <w:iCs/>
          <w:lang w:val="en-US"/>
        </w:rPr>
        <w:t>Design Settings</w:t>
      </w:r>
      <w:r w:rsidRPr="00756854">
        <w:rPr>
          <w:lang w:val="en-US"/>
        </w:rPr>
        <w:t xml:space="preserve"> panel, apply the theme to your site.</w:t>
      </w:r>
    </w:p>
    <w:p w:rsidR="002B0429" w:rsidRDefault="002B0429">
      <w:pPr>
        <w:tabs>
          <w:tab w:val="clear" w:pos="720"/>
          <w:tab w:val="clear" w:pos="1152"/>
        </w:tabs>
        <w:spacing w:before="0" w:line="240" w:lineRule="auto"/>
        <w:rPr>
          <w:lang w:bidi="he-IL"/>
        </w:rPr>
      </w:pPr>
      <w:r>
        <w:rPr>
          <w:lang w:bidi="he-IL"/>
        </w:rPr>
        <w:br w:type="page"/>
      </w:r>
    </w:p>
    <w:p w:rsidR="00C943A4" w:rsidRPr="00756854" w:rsidRDefault="00F53430" w:rsidP="00F53430">
      <w:pPr>
        <w:pStyle w:val="Heading1"/>
        <w:rPr>
          <w:lang w:val="en-US" w:bidi="he-IL"/>
        </w:rPr>
      </w:pPr>
      <w:bookmarkStart w:id="84" w:name="_Toc381885349"/>
      <w:r w:rsidRPr="00756854">
        <w:rPr>
          <w:lang w:val="en-US" w:bidi="he-IL"/>
        </w:rPr>
        <w:lastRenderedPageBreak/>
        <w:t>Exercise 7: preview</w:t>
      </w:r>
      <w:r w:rsidR="001468CD" w:rsidRPr="00756854">
        <w:rPr>
          <w:lang w:val="en-US" w:bidi="he-IL"/>
        </w:rPr>
        <w:t>ing</w:t>
      </w:r>
      <w:r w:rsidRPr="00756854">
        <w:rPr>
          <w:lang w:val="en-US" w:bidi="he-IL"/>
        </w:rPr>
        <w:t xml:space="preserve"> the site and publish</w:t>
      </w:r>
      <w:r w:rsidR="001468CD" w:rsidRPr="00756854">
        <w:rPr>
          <w:lang w:val="en-US" w:bidi="he-IL"/>
        </w:rPr>
        <w:t>ing</w:t>
      </w:r>
      <w:r w:rsidRPr="00756854">
        <w:rPr>
          <w:lang w:val="en-US" w:bidi="he-IL"/>
        </w:rPr>
        <w:t xml:space="preserve"> it</w:t>
      </w:r>
      <w:bookmarkEnd w:id="84"/>
    </w:p>
    <w:p w:rsidR="00F53430" w:rsidRPr="00756854" w:rsidRDefault="00F53430" w:rsidP="00F53430">
      <w:pPr>
        <w:rPr>
          <w:lang w:bidi="he-IL"/>
        </w:rPr>
      </w:pPr>
      <w:r w:rsidRPr="00756854">
        <w:rPr>
          <w:lang w:bidi="he-IL"/>
        </w:rPr>
        <w:t>In this exercise, you will learn how to preview your site on a desktop, tablet, or smartphone, and then publish it to your clients. Once the site is published, you will be able to view the site in consumption mode and access it with your mobile device.</w:t>
      </w:r>
    </w:p>
    <w:p w:rsidR="00F53430" w:rsidRPr="00756854" w:rsidRDefault="00264A42" w:rsidP="00264A42">
      <w:pPr>
        <w:pStyle w:val="Heading2"/>
        <w:rPr>
          <w:lang w:val="en-US" w:bidi="he-IL"/>
        </w:rPr>
      </w:pPr>
      <w:bookmarkStart w:id="85" w:name="_Toc381885350"/>
      <w:r w:rsidRPr="00756854">
        <w:rPr>
          <w:lang w:val="en-US" w:bidi="he-IL"/>
        </w:rPr>
        <w:t>Preview the site</w:t>
      </w:r>
      <w:bookmarkEnd w:id="85"/>
    </w:p>
    <w:p w:rsidR="00264A42" w:rsidRPr="00756854" w:rsidRDefault="00264A42" w:rsidP="00264A42">
      <w:pPr>
        <w:rPr>
          <w:lang w:bidi="he-IL"/>
        </w:rPr>
      </w:pPr>
      <w:r w:rsidRPr="00756854">
        <w:rPr>
          <w:lang w:bidi="he-IL"/>
        </w:rPr>
        <w:t>When you</w:t>
      </w:r>
      <w:r w:rsidR="006D19B7" w:rsidRPr="00756854">
        <w:rPr>
          <w:lang w:bidi="he-IL"/>
        </w:rPr>
        <w:t>r</w:t>
      </w:r>
      <w:r w:rsidRPr="00756854">
        <w:rPr>
          <w:lang w:bidi="he-IL"/>
        </w:rPr>
        <w:t xml:space="preserve"> site is ready, you can preview it as it will appear on different devices.</w:t>
      </w:r>
    </w:p>
    <w:p w:rsidR="006D19B7" w:rsidRPr="00756854" w:rsidRDefault="006D19B7" w:rsidP="00A148F0">
      <w:pPr>
        <w:pStyle w:val="ListNumber"/>
        <w:numPr>
          <w:ilvl w:val="1"/>
          <w:numId w:val="31"/>
        </w:numPr>
        <w:rPr>
          <w:lang w:val="en-US"/>
        </w:rPr>
      </w:pPr>
      <w:r w:rsidRPr="00756854">
        <w:rPr>
          <w:lang w:val="en-US"/>
        </w:rPr>
        <w:t xml:space="preserve">In the side-panel menu, click </w:t>
      </w:r>
      <w:r w:rsidRPr="00756854">
        <w:rPr>
          <w:noProof/>
          <w:lang w:val="en-US" w:eastAsia="en-US" w:bidi="he-IL"/>
        </w:rPr>
        <w:drawing>
          <wp:inline distT="0" distB="0" distL="0" distR="0" wp14:anchorId="46D0F166" wp14:editId="58C9B36A">
            <wp:extent cx="266020" cy="219075"/>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68510" cy="221126"/>
                    </a:xfrm>
                    <a:prstGeom prst="rect">
                      <a:avLst/>
                    </a:prstGeom>
                  </pic:spPr>
                </pic:pic>
              </a:graphicData>
            </a:graphic>
          </wp:inline>
        </w:drawing>
      </w:r>
      <w:r w:rsidRPr="00756854">
        <w:rPr>
          <w:lang w:val="en-US"/>
        </w:rPr>
        <w:t xml:space="preserve"> (Site Preview).</w:t>
      </w:r>
    </w:p>
    <w:p w:rsidR="006D19B7" w:rsidRPr="00756854" w:rsidRDefault="006D19B7" w:rsidP="00A148F0">
      <w:pPr>
        <w:pStyle w:val="ListNumber"/>
        <w:numPr>
          <w:ilvl w:val="1"/>
          <w:numId w:val="31"/>
        </w:numPr>
        <w:rPr>
          <w:lang w:val="en-US"/>
        </w:rPr>
      </w:pPr>
      <w:r w:rsidRPr="00756854">
        <w:rPr>
          <w:lang w:val="en-US"/>
        </w:rPr>
        <w:t xml:space="preserve">In the </w:t>
      </w:r>
      <w:r w:rsidRPr="00756854">
        <w:rPr>
          <w:i/>
          <w:iCs/>
          <w:lang w:val="en-US"/>
        </w:rPr>
        <w:t>Preview</w:t>
      </w:r>
      <w:r w:rsidRPr="00756854">
        <w:rPr>
          <w:lang w:val="en-US"/>
        </w:rPr>
        <w:t xml:space="preserve"> </w:t>
      </w:r>
      <w:r w:rsidRPr="00756854">
        <w:rPr>
          <w:i/>
          <w:iCs/>
          <w:lang w:val="en-US"/>
        </w:rPr>
        <w:t>Site</w:t>
      </w:r>
      <w:r w:rsidRPr="00756854">
        <w:rPr>
          <w:lang w:val="en-US"/>
        </w:rPr>
        <w:t xml:space="preserve"> panel, click one of the icons to preview your site on desktop, tablet, or smartphone. A fully functional preview of the site, as it will appear on the selected device, is displayed.</w:t>
      </w:r>
    </w:p>
    <w:p w:rsidR="006D19B7" w:rsidRPr="00756854" w:rsidRDefault="006D19B7" w:rsidP="00A148F0">
      <w:pPr>
        <w:pStyle w:val="ListNumber"/>
        <w:numPr>
          <w:ilvl w:val="1"/>
          <w:numId w:val="31"/>
        </w:numPr>
        <w:rPr>
          <w:lang w:val="en-US"/>
        </w:rPr>
      </w:pPr>
      <w:r w:rsidRPr="00756854">
        <w:rPr>
          <w:lang w:val="en-US"/>
        </w:rPr>
        <w:t xml:space="preserve">Close the </w:t>
      </w:r>
      <w:r w:rsidRPr="00756854">
        <w:rPr>
          <w:i/>
          <w:iCs/>
          <w:lang w:val="en-US"/>
        </w:rPr>
        <w:t>Site</w:t>
      </w:r>
      <w:r w:rsidRPr="00756854">
        <w:rPr>
          <w:lang w:val="en-US"/>
        </w:rPr>
        <w:t xml:space="preserve"> </w:t>
      </w:r>
      <w:r w:rsidRPr="00756854">
        <w:rPr>
          <w:i/>
          <w:iCs/>
          <w:lang w:val="en-US"/>
        </w:rPr>
        <w:t>Preview</w:t>
      </w:r>
      <w:r w:rsidRPr="00756854">
        <w:rPr>
          <w:lang w:val="en-US"/>
        </w:rPr>
        <w:t xml:space="preserve"> panel.</w:t>
      </w:r>
    </w:p>
    <w:p w:rsidR="006D19B7" w:rsidRPr="00756854" w:rsidRDefault="006D19B7" w:rsidP="006D19B7">
      <w:pPr>
        <w:pStyle w:val="Heading2a"/>
        <w:rPr>
          <w:lang w:val="en-US" w:bidi="he-IL"/>
        </w:rPr>
      </w:pPr>
      <w:bookmarkStart w:id="86" w:name="_Toc381885351"/>
      <w:r w:rsidRPr="00756854">
        <w:rPr>
          <w:lang w:val="en-US" w:bidi="he-IL"/>
        </w:rPr>
        <w:t>Publish the site and edit the site URL</w:t>
      </w:r>
      <w:bookmarkEnd w:id="86"/>
    </w:p>
    <w:p w:rsidR="006D19B7" w:rsidRPr="00756854" w:rsidRDefault="006D19B7" w:rsidP="00A148F0">
      <w:pPr>
        <w:pStyle w:val="ListNumber"/>
        <w:numPr>
          <w:ilvl w:val="1"/>
          <w:numId w:val="32"/>
        </w:numPr>
        <w:rPr>
          <w:lang w:val="en-US"/>
        </w:rPr>
      </w:pPr>
      <w:r w:rsidRPr="00756854">
        <w:rPr>
          <w:lang w:val="en-US"/>
        </w:rPr>
        <w:t xml:space="preserve">From the side-panel menu, click </w:t>
      </w:r>
      <w:r w:rsidRPr="00756854">
        <w:rPr>
          <w:noProof/>
          <w:lang w:val="en-US" w:eastAsia="en-US" w:bidi="he-IL"/>
        </w:rPr>
        <w:drawing>
          <wp:inline distT="0" distB="0" distL="0" distR="0" wp14:anchorId="4CF4CFC9" wp14:editId="66D42989">
            <wp:extent cx="219075" cy="21907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19047" cy="219047"/>
                    </a:xfrm>
                    <a:prstGeom prst="rect">
                      <a:avLst/>
                    </a:prstGeom>
                  </pic:spPr>
                </pic:pic>
              </a:graphicData>
            </a:graphic>
          </wp:inline>
        </w:drawing>
      </w:r>
      <w:r w:rsidRPr="00756854">
        <w:rPr>
          <w:lang w:val="en-US"/>
        </w:rPr>
        <w:t xml:space="preserve"> (Publishing Options - Offline).</w:t>
      </w:r>
    </w:p>
    <w:p w:rsidR="006D19B7" w:rsidRPr="00756854" w:rsidRDefault="006D19B7" w:rsidP="00A148F0">
      <w:pPr>
        <w:pStyle w:val="ListNumber"/>
        <w:numPr>
          <w:ilvl w:val="1"/>
          <w:numId w:val="32"/>
        </w:numPr>
        <w:rPr>
          <w:lang w:val="en-US"/>
        </w:rPr>
      </w:pPr>
      <w:r w:rsidRPr="00756854">
        <w:rPr>
          <w:lang w:val="en-US"/>
        </w:rPr>
        <w:t xml:space="preserve">Click </w:t>
      </w:r>
      <w:r w:rsidRPr="00756854">
        <w:rPr>
          <w:i/>
          <w:iCs/>
          <w:lang w:val="en-US"/>
        </w:rPr>
        <w:t>Publish</w:t>
      </w:r>
      <w:r w:rsidRPr="00756854">
        <w:rPr>
          <w:lang w:val="en-US"/>
        </w:rPr>
        <w:t xml:space="preserve"> and then click </w:t>
      </w:r>
      <w:r w:rsidRPr="00756854">
        <w:rPr>
          <w:i/>
          <w:iCs/>
          <w:lang w:val="en-US"/>
        </w:rPr>
        <w:t>Publish</w:t>
      </w:r>
      <w:r w:rsidRPr="00756854">
        <w:rPr>
          <w:lang w:val="en-US"/>
        </w:rPr>
        <w:t xml:space="preserve"> again in the confirmation dialog box. A notification dialog box opens, allowing you to access the site or scan its QR code.</w:t>
      </w:r>
    </w:p>
    <w:p w:rsidR="006D19B7" w:rsidRPr="00756854" w:rsidRDefault="006D19B7" w:rsidP="00A148F0">
      <w:pPr>
        <w:pStyle w:val="ListNumber"/>
        <w:numPr>
          <w:ilvl w:val="1"/>
          <w:numId w:val="32"/>
        </w:numPr>
        <w:rPr>
          <w:lang w:val="en-US"/>
        </w:rPr>
      </w:pPr>
      <w:r w:rsidRPr="00756854">
        <w:rPr>
          <w:lang w:val="en-US"/>
        </w:rPr>
        <w:t>Close the dialog box.</w:t>
      </w:r>
    </w:p>
    <w:p w:rsidR="006D19B7" w:rsidRPr="00756854" w:rsidRDefault="006D19B7" w:rsidP="00A148F0">
      <w:pPr>
        <w:pStyle w:val="ListNumber"/>
        <w:numPr>
          <w:ilvl w:val="1"/>
          <w:numId w:val="32"/>
        </w:numPr>
        <w:rPr>
          <w:lang w:val="en-US" w:bidi="he-IL"/>
        </w:rPr>
      </w:pPr>
      <w:r w:rsidRPr="00756854">
        <w:rPr>
          <w:lang w:val="en-US"/>
        </w:rPr>
        <w:t xml:space="preserve">Open the </w:t>
      </w:r>
      <w:r w:rsidRPr="00756854">
        <w:rPr>
          <w:i/>
          <w:iCs/>
          <w:lang w:val="en-US"/>
        </w:rPr>
        <w:t>Site Settings</w:t>
      </w:r>
      <w:r w:rsidRPr="00756854">
        <w:rPr>
          <w:lang w:val="en-US"/>
        </w:rPr>
        <w:t xml:space="preserve"> panel, and i</w:t>
      </w:r>
      <w:r w:rsidRPr="00756854">
        <w:rPr>
          <w:lang w:val="en-US" w:bidi="he-IL"/>
        </w:rPr>
        <w:t xml:space="preserve">n the </w:t>
      </w:r>
      <w:r w:rsidRPr="00756854">
        <w:rPr>
          <w:i/>
          <w:iCs/>
          <w:lang w:val="en-US" w:bidi="he-IL"/>
        </w:rPr>
        <w:t>Site URL</w:t>
      </w:r>
      <w:r w:rsidRPr="00756854">
        <w:rPr>
          <w:lang w:val="en-US" w:bidi="he-IL"/>
        </w:rPr>
        <w:t xml:space="preserve"> section, click the URL. The editable part of the URL is displayed in a text box.</w:t>
      </w:r>
    </w:p>
    <w:p w:rsidR="006D19B7" w:rsidRPr="00756854" w:rsidRDefault="006D19B7" w:rsidP="00A148F0">
      <w:pPr>
        <w:pStyle w:val="ListNumber"/>
        <w:numPr>
          <w:ilvl w:val="1"/>
          <w:numId w:val="32"/>
        </w:numPr>
        <w:rPr>
          <w:lang w:val="en-US"/>
        </w:rPr>
      </w:pPr>
      <w:r w:rsidRPr="00756854">
        <w:rPr>
          <w:lang w:val="en-US" w:bidi="he-IL"/>
        </w:rPr>
        <w:t xml:space="preserve">Type </w:t>
      </w:r>
      <w:r w:rsidRPr="00756854">
        <w:rPr>
          <w:rFonts w:ascii="Courier New" w:hAnsi="Courier New" w:cs="Courier New"/>
          <w:b/>
          <w:bCs/>
          <w:lang w:val="en-US" w:bidi="he-IL"/>
        </w:rPr>
        <w:t>Event</w:t>
      </w:r>
      <w:r w:rsidRPr="00756854">
        <w:rPr>
          <w:lang w:val="en-US" w:bidi="he-IL"/>
        </w:rPr>
        <w:t xml:space="preserve"> and press </w:t>
      </w:r>
      <w:r w:rsidRPr="00756854">
        <w:rPr>
          <w:rFonts w:ascii="Courier New" w:hAnsi="Courier New" w:cs="Courier New"/>
          <w:lang w:val="en-US" w:bidi="he-IL"/>
        </w:rPr>
        <w:t>Enter</w:t>
      </w:r>
      <w:r w:rsidRPr="00756854">
        <w:rPr>
          <w:lang w:val="en-US" w:bidi="he-IL"/>
        </w:rPr>
        <w:t>. The name shortens the URL and makes it meaningful.</w:t>
      </w:r>
    </w:p>
    <w:p w:rsidR="006D19B7" w:rsidRPr="00756854" w:rsidRDefault="006D19B7" w:rsidP="006D19B7">
      <w:pPr>
        <w:pStyle w:val="Heading2a"/>
        <w:rPr>
          <w:lang w:val="en-US" w:bidi="he-IL"/>
        </w:rPr>
      </w:pPr>
      <w:bookmarkStart w:id="87" w:name="_Toc381885352"/>
      <w:r w:rsidRPr="00756854">
        <w:rPr>
          <w:lang w:val="en-US" w:bidi="he-IL"/>
        </w:rPr>
        <w:t>View the site in consumption mode</w:t>
      </w:r>
      <w:bookmarkEnd w:id="87"/>
    </w:p>
    <w:p w:rsidR="006D19B7" w:rsidRPr="00756854" w:rsidRDefault="006D19B7" w:rsidP="00A148F0">
      <w:pPr>
        <w:pStyle w:val="ListNumber"/>
        <w:numPr>
          <w:ilvl w:val="1"/>
          <w:numId w:val="33"/>
        </w:numPr>
        <w:rPr>
          <w:lang w:val="en-US"/>
        </w:rPr>
      </w:pPr>
      <w:r w:rsidRPr="00756854">
        <w:rPr>
          <w:lang w:val="en-US"/>
        </w:rPr>
        <w:t xml:space="preserve">Open the </w:t>
      </w:r>
      <w:r w:rsidRPr="00756854">
        <w:rPr>
          <w:i/>
          <w:iCs/>
          <w:lang w:val="en-US"/>
        </w:rPr>
        <w:t>Publishing Options</w:t>
      </w:r>
      <w:r w:rsidRPr="00756854">
        <w:rPr>
          <w:lang w:val="en-US"/>
        </w:rPr>
        <w:t xml:space="preserve"> panel.</w:t>
      </w:r>
    </w:p>
    <w:p w:rsidR="0044439D" w:rsidRDefault="006D19B7" w:rsidP="00A148F0">
      <w:pPr>
        <w:pStyle w:val="ListNumber"/>
        <w:numPr>
          <w:ilvl w:val="1"/>
          <w:numId w:val="33"/>
        </w:numPr>
        <w:rPr>
          <w:lang w:val="en-US"/>
        </w:rPr>
      </w:pPr>
      <w:r w:rsidRPr="00756854">
        <w:rPr>
          <w:lang w:val="en-US"/>
        </w:rPr>
        <w:t xml:space="preserve">Click the </w:t>
      </w:r>
      <w:r w:rsidRPr="00756854">
        <w:rPr>
          <w:i/>
          <w:iCs/>
          <w:lang w:val="en-US"/>
        </w:rPr>
        <w:t>Published Site</w:t>
      </w:r>
      <w:r w:rsidRPr="00756854">
        <w:rPr>
          <w:lang w:val="en-US"/>
        </w:rPr>
        <w:t xml:space="preserve"> link in the middle of the panel. A new browser tab opens, displaying the end-user site. </w:t>
      </w:r>
    </w:p>
    <w:p w:rsidR="0044439D" w:rsidRDefault="0044439D" w:rsidP="0044439D">
      <w:pPr>
        <w:pStyle w:val="ListNumber"/>
        <w:numPr>
          <w:ilvl w:val="1"/>
          <w:numId w:val="33"/>
        </w:numPr>
        <w:rPr>
          <w:lang w:val="en-US"/>
        </w:rPr>
      </w:pPr>
      <w:r>
        <w:rPr>
          <w:lang w:val="en-US"/>
        </w:rPr>
        <w:t xml:space="preserve">To explore the page restriction mechanism, open a new browse using </w:t>
      </w:r>
      <w:r w:rsidRPr="0044439D">
        <w:rPr>
          <w:i/>
          <w:iCs/>
          <w:lang w:val="en-US"/>
        </w:rPr>
        <w:t>new incognito window</w:t>
      </w:r>
      <w:r>
        <w:rPr>
          <w:lang w:val="en-US"/>
        </w:rPr>
        <w:t xml:space="preserve"> option.</w:t>
      </w:r>
    </w:p>
    <w:p w:rsidR="0044439D" w:rsidRDefault="0044439D" w:rsidP="0044439D">
      <w:pPr>
        <w:pStyle w:val="ListNumber"/>
        <w:numPr>
          <w:ilvl w:val="1"/>
          <w:numId w:val="33"/>
        </w:numPr>
        <w:rPr>
          <w:lang w:val="en-US"/>
        </w:rPr>
      </w:pPr>
      <w:r>
        <w:rPr>
          <w:lang w:val="en-US"/>
        </w:rPr>
        <w:t>The site presents three pages only. Jam Discussion page will be visible only when you will enter your trial credentials in the Jam Login widget.</w:t>
      </w:r>
    </w:p>
    <w:p w:rsidR="006D19B7" w:rsidRPr="00756854" w:rsidRDefault="006D19B7" w:rsidP="006D19B7">
      <w:pPr>
        <w:pStyle w:val="Heading2a"/>
        <w:rPr>
          <w:lang w:val="en-US"/>
        </w:rPr>
      </w:pPr>
      <w:bookmarkStart w:id="88" w:name="_Toc381885353"/>
      <w:r w:rsidRPr="00756854">
        <w:rPr>
          <w:lang w:val="en-US"/>
        </w:rPr>
        <w:t>Access the site with your mobile device</w:t>
      </w:r>
      <w:bookmarkEnd w:id="88"/>
    </w:p>
    <w:p w:rsidR="006D19B7" w:rsidRPr="00756854" w:rsidRDefault="006D19B7" w:rsidP="00A148F0">
      <w:pPr>
        <w:pStyle w:val="ListNumber"/>
        <w:numPr>
          <w:ilvl w:val="1"/>
          <w:numId w:val="34"/>
        </w:numPr>
        <w:rPr>
          <w:lang w:val="en-US"/>
        </w:rPr>
      </w:pPr>
      <w:r w:rsidRPr="00756854">
        <w:rPr>
          <w:lang w:val="en-US"/>
        </w:rPr>
        <w:t xml:space="preserve">Return to the Authoring Space and open the </w:t>
      </w:r>
      <w:r w:rsidRPr="00756854">
        <w:rPr>
          <w:i/>
          <w:iCs/>
          <w:lang w:val="en-US"/>
        </w:rPr>
        <w:t>Publishing Options</w:t>
      </w:r>
      <w:r w:rsidRPr="00756854">
        <w:rPr>
          <w:lang w:val="en-US"/>
        </w:rPr>
        <w:t xml:space="preserve"> panel.</w:t>
      </w:r>
    </w:p>
    <w:p w:rsidR="006D19B7" w:rsidRPr="00756854" w:rsidRDefault="006D19B7" w:rsidP="00A148F0">
      <w:pPr>
        <w:pStyle w:val="ListNumber"/>
        <w:numPr>
          <w:ilvl w:val="1"/>
          <w:numId w:val="34"/>
        </w:numPr>
        <w:rPr>
          <w:lang w:val="en-US"/>
        </w:rPr>
      </w:pPr>
      <w:r w:rsidRPr="00756854">
        <w:rPr>
          <w:lang w:val="en-US"/>
        </w:rPr>
        <w:t xml:space="preserve">Click the </w:t>
      </w:r>
      <w:r w:rsidRPr="00756854">
        <w:rPr>
          <w:i/>
          <w:iCs/>
          <w:lang w:val="en-US"/>
        </w:rPr>
        <w:t>QR Code</w:t>
      </w:r>
      <w:r w:rsidRPr="00756854">
        <w:rPr>
          <w:lang w:val="en-US"/>
        </w:rPr>
        <w:t xml:space="preserve"> link to generate the code, and then scan it with your iPad/ iPhone. </w:t>
      </w:r>
    </w:p>
    <w:p w:rsidR="006D19B7" w:rsidRPr="00756854" w:rsidRDefault="006D19B7" w:rsidP="006D19B7">
      <w:pPr>
        <w:pStyle w:val="Heading2a"/>
        <w:rPr>
          <w:lang w:val="en-US"/>
        </w:rPr>
      </w:pPr>
      <w:bookmarkStart w:id="89" w:name="_Toc381885354"/>
      <w:r w:rsidRPr="00756854">
        <w:rPr>
          <w:lang w:val="en-US"/>
        </w:rPr>
        <w:t xml:space="preserve">View the site usage </w:t>
      </w:r>
      <w:r w:rsidR="00E15F8D" w:rsidRPr="00756854">
        <w:rPr>
          <w:lang w:val="en-US"/>
        </w:rPr>
        <w:t>analytics</w:t>
      </w:r>
      <w:bookmarkEnd w:id="89"/>
    </w:p>
    <w:p w:rsidR="006D19B7" w:rsidRPr="00756854" w:rsidRDefault="006D19B7" w:rsidP="006D19B7">
      <w:r w:rsidRPr="00756854">
        <w:t>Administrators and authors can view statistical information related to the usage of their sites.</w:t>
      </w:r>
    </w:p>
    <w:p w:rsidR="006D19B7" w:rsidRPr="00756854" w:rsidRDefault="00BB316C" w:rsidP="00A148F0">
      <w:pPr>
        <w:pStyle w:val="ListNumber"/>
        <w:numPr>
          <w:ilvl w:val="1"/>
          <w:numId w:val="35"/>
        </w:numPr>
        <w:rPr>
          <w:lang w:val="en-US"/>
        </w:rPr>
      </w:pPr>
      <w:r w:rsidRPr="00756854">
        <w:rPr>
          <w:lang w:val="en-US"/>
        </w:rPr>
        <w:t>Click</w:t>
      </w:r>
      <w:r w:rsidR="006D19B7" w:rsidRPr="00756854">
        <w:rPr>
          <w:lang w:val="en-US"/>
        </w:rPr>
        <w:t xml:space="preserve"> the ANALYTICS tab</w:t>
      </w:r>
      <w:r w:rsidRPr="00756854">
        <w:rPr>
          <w:lang w:val="en-US"/>
        </w:rPr>
        <w:t xml:space="preserve"> above the Site Directory.</w:t>
      </w:r>
    </w:p>
    <w:p w:rsidR="006D19B7" w:rsidRPr="00756854" w:rsidRDefault="006D19B7" w:rsidP="0037526A">
      <w:pPr>
        <w:pStyle w:val="ListNumber"/>
        <w:numPr>
          <w:ilvl w:val="1"/>
          <w:numId w:val="35"/>
        </w:numPr>
        <w:rPr>
          <w:lang w:val="en-US"/>
        </w:rPr>
      </w:pPr>
      <w:r w:rsidRPr="00756854">
        <w:rPr>
          <w:lang w:val="en-US"/>
        </w:rPr>
        <w:t xml:space="preserve">Select </w:t>
      </w:r>
      <w:proofErr w:type="gramStart"/>
      <w:r w:rsidR="0037526A" w:rsidRPr="0037526A">
        <w:rPr>
          <w:i/>
          <w:iCs/>
          <w:lang w:val="en-US"/>
        </w:rPr>
        <w:t>Today</w:t>
      </w:r>
      <w:proofErr w:type="gramEnd"/>
      <w:r w:rsidR="0037526A">
        <w:rPr>
          <w:lang w:val="en-US"/>
        </w:rPr>
        <w:t xml:space="preserve"> in </w:t>
      </w:r>
      <w:r w:rsidRPr="00756854">
        <w:rPr>
          <w:lang w:val="en-US"/>
        </w:rPr>
        <w:t xml:space="preserve">the period of time </w:t>
      </w:r>
      <w:r w:rsidR="0037526A">
        <w:rPr>
          <w:lang w:val="en-US"/>
        </w:rPr>
        <w:t>list options</w:t>
      </w:r>
      <w:r w:rsidR="00BB316C" w:rsidRPr="00756854">
        <w:rPr>
          <w:lang w:val="en-US"/>
        </w:rPr>
        <w:t xml:space="preserve">. </w:t>
      </w:r>
    </w:p>
    <w:p w:rsidR="006D19B7" w:rsidRPr="00756854" w:rsidRDefault="006D19B7" w:rsidP="00A148F0">
      <w:pPr>
        <w:pStyle w:val="ListNumber"/>
        <w:numPr>
          <w:ilvl w:val="1"/>
          <w:numId w:val="35"/>
        </w:numPr>
        <w:rPr>
          <w:lang w:val="en-US"/>
        </w:rPr>
      </w:pPr>
      <w:r w:rsidRPr="00756854">
        <w:rPr>
          <w:lang w:val="en-US"/>
        </w:rPr>
        <w:t>You can also view additional analytics</w:t>
      </w:r>
      <w:r w:rsidR="00BB316C" w:rsidRPr="00756854">
        <w:rPr>
          <w:lang w:val="en-US"/>
        </w:rPr>
        <w:t>,</w:t>
      </w:r>
      <w:r w:rsidRPr="00756854">
        <w:rPr>
          <w:lang w:val="en-US"/>
        </w:rPr>
        <w:t xml:space="preserve"> such as </w:t>
      </w:r>
      <w:r w:rsidR="00BB316C" w:rsidRPr="00756854">
        <w:rPr>
          <w:lang w:val="en-US"/>
        </w:rPr>
        <w:t xml:space="preserve">the </w:t>
      </w:r>
      <w:r w:rsidRPr="00756854">
        <w:rPr>
          <w:lang w:val="en-US"/>
        </w:rPr>
        <w:t>device types used to access the site, browser types</w:t>
      </w:r>
      <w:r w:rsidR="00BB316C" w:rsidRPr="00756854">
        <w:rPr>
          <w:lang w:val="en-US"/>
        </w:rPr>
        <w:t>,</w:t>
      </w:r>
      <w:r w:rsidRPr="00756854">
        <w:rPr>
          <w:lang w:val="en-US"/>
        </w:rPr>
        <w:t xml:space="preserve"> </w:t>
      </w:r>
      <w:r w:rsidR="00BB316C" w:rsidRPr="00756854">
        <w:rPr>
          <w:lang w:val="en-US"/>
        </w:rPr>
        <w:t>and more</w:t>
      </w:r>
      <w:r w:rsidRPr="00756854">
        <w:rPr>
          <w:lang w:val="en-US"/>
        </w:rPr>
        <w:t>.</w:t>
      </w:r>
    </w:p>
    <w:p w:rsidR="00FD452D" w:rsidRDefault="00FD452D" w:rsidP="00FD452D"/>
    <w:p w:rsidR="00C27562" w:rsidRDefault="00C27562">
      <w:pPr>
        <w:tabs>
          <w:tab w:val="clear" w:pos="720"/>
          <w:tab w:val="clear" w:pos="1152"/>
        </w:tabs>
        <w:spacing w:before="0" w:line="240" w:lineRule="auto"/>
        <w:rPr>
          <w:b/>
          <w:bCs/>
          <w:caps/>
          <w:sz w:val="24"/>
          <w:szCs w:val="28"/>
        </w:rPr>
      </w:pPr>
      <w:r>
        <w:br w:type="page"/>
      </w:r>
    </w:p>
    <w:p w:rsidR="006D19B7" w:rsidRPr="00756854" w:rsidRDefault="00BB316C" w:rsidP="001468CD">
      <w:pPr>
        <w:pStyle w:val="Heading1"/>
        <w:rPr>
          <w:lang w:val="en-US"/>
        </w:rPr>
      </w:pPr>
      <w:bookmarkStart w:id="90" w:name="_Toc381885355"/>
      <w:r w:rsidRPr="00756854">
        <w:rPr>
          <w:lang w:val="en-US"/>
        </w:rPr>
        <w:lastRenderedPageBreak/>
        <w:t>exercise 8: explor</w:t>
      </w:r>
      <w:r w:rsidR="001468CD" w:rsidRPr="00756854">
        <w:rPr>
          <w:lang w:val="en-US"/>
        </w:rPr>
        <w:t>ing</w:t>
      </w:r>
      <w:r w:rsidRPr="00756854">
        <w:rPr>
          <w:lang w:val="en-US"/>
        </w:rPr>
        <w:t xml:space="preserve"> advanced site management and authoring features</w:t>
      </w:r>
      <w:bookmarkEnd w:id="90"/>
    </w:p>
    <w:p w:rsidR="00BB316C" w:rsidRPr="00756854" w:rsidRDefault="00BB316C" w:rsidP="00BB316C">
      <w:pPr>
        <w:pStyle w:val="Heading2"/>
        <w:rPr>
          <w:lang w:val="en-US"/>
        </w:rPr>
      </w:pPr>
      <w:bookmarkStart w:id="91" w:name="_Toc381885356"/>
      <w:r w:rsidRPr="00756854">
        <w:rPr>
          <w:lang w:val="en-US"/>
        </w:rPr>
        <w:t>Manage page hierarchies</w:t>
      </w:r>
      <w:bookmarkEnd w:id="91"/>
    </w:p>
    <w:p w:rsidR="00BB316C" w:rsidRPr="00756854" w:rsidRDefault="00BB316C" w:rsidP="00BB316C">
      <w:r w:rsidRPr="00756854">
        <w:t>Authors can create sites with up to three levels of page hierarchies. Using drag-and-drop, you can reorder pages and nest pages to create parents, child, and grandchild page relationships with the site navigation hierarchy.</w:t>
      </w:r>
    </w:p>
    <w:p w:rsidR="007917FB" w:rsidRDefault="007917FB" w:rsidP="00A148F0">
      <w:pPr>
        <w:pStyle w:val="ListNumber"/>
        <w:numPr>
          <w:ilvl w:val="1"/>
          <w:numId w:val="36"/>
        </w:numPr>
        <w:rPr>
          <w:lang w:val="en-US"/>
        </w:rPr>
      </w:pPr>
      <w:r w:rsidRPr="00756854">
        <w:rPr>
          <w:lang w:val="en-US"/>
        </w:rPr>
        <w:t>Go back to the Site Directory, open your site for editing</w:t>
      </w:r>
      <w:r>
        <w:rPr>
          <w:lang w:val="en-US"/>
        </w:rPr>
        <w:t>.</w:t>
      </w:r>
    </w:p>
    <w:p w:rsidR="00BB316C" w:rsidRPr="00756854" w:rsidRDefault="00BB316C" w:rsidP="00A148F0">
      <w:pPr>
        <w:pStyle w:val="ListNumber"/>
        <w:numPr>
          <w:ilvl w:val="1"/>
          <w:numId w:val="36"/>
        </w:numPr>
        <w:rPr>
          <w:lang w:val="en-US"/>
        </w:rPr>
      </w:pPr>
      <w:r w:rsidRPr="00756854">
        <w:rPr>
          <w:lang w:val="en-US"/>
        </w:rPr>
        <w:t xml:space="preserve">Open the </w:t>
      </w:r>
      <w:r w:rsidRPr="00756854">
        <w:rPr>
          <w:i/>
          <w:iCs/>
          <w:lang w:val="en-US"/>
        </w:rPr>
        <w:t>Page Management</w:t>
      </w:r>
      <w:r w:rsidRPr="00756854">
        <w:rPr>
          <w:lang w:val="en-US"/>
        </w:rPr>
        <w:t xml:space="preserve"> panel.</w:t>
      </w:r>
    </w:p>
    <w:p w:rsidR="00BB316C" w:rsidRPr="00756854" w:rsidRDefault="00BB316C" w:rsidP="00A148F0">
      <w:pPr>
        <w:pStyle w:val="ListNumber"/>
        <w:numPr>
          <w:ilvl w:val="1"/>
          <w:numId w:val="36"/>
        </w:numPr>
        <w:rPr>
          <w:lang w:val="en-US"/>
        </w:rPr>
      </w:pPr>
      <w:r w:rsidRPr="00756854">
        <w:rPr>
          <w:sz w:val="19"/>
          <w:szCs w:val="19"/>
          <w:lang w:val="en-US"/>
        </w:rPr>
        <w:t xml:space="preserve">Drag the </w:t>
      </w:r>
      <w:r w:rsidRPr="001815F7">
        <w:rPr>
          <w:i/>
          <w:iCs/>
          <w:sz w:val="19"/>
          <w:szCs w:val="19"/>
          <w:lang w:val="en-US"/>
        </w:rPr>
        <w:t>Venues</w:t>
      </w:r>
      <w:r w:rsidRPr="00756854">
        <w:rPr>
          <w:sz w:val="19"/>
          <w:szCs w:val="19"/>
          <w:lang w:val="en-US"/>
        </w:rPr>
        <w:t xml:space="preserve"> page and place it under the </w:t>
      </w:r>
      <w:r w:rsidRPr="001815F7">
        <w:rPr>
          <w:sz w:val="19"/>
          <w:szCs w:val="19"/>
          <w:lang w:val="en-US"/>
        </w:rPr>
        <w:t>Registration</w:t>
      </w:r>
      <w:r w:rsidRPr="00756854">
        <w:rPr>
          <w:sz w:val="19"/>
          <w:szCs w:val="19"/>
          <w:lang w:val="en-US"/>
        </w:rPr>
        <w:t xml:space="preserve"> page.</w:t>
      </w:r>
    </w:p>
    <w:p w:rsidR="00BB316C" w:rsidRPr="00756854" w:rsidRDefault="00BB316C" w:rsidP="00A148F0">
      <w:pPr>
        <w:pStyle w:val="ListNumber"/>
        <w:numPr>
          <w:ilvl w:val="1"/>
          <w:numId w:val="36"/>
        </w:numPr>
        <w:rPr>
          <w:lang w:val="en-US"/>
        </w:rPr>
      </w:pPr>
      <w:r w:rsidRPr="00756854">
        <w:rPr>
          <w:sz w:val="19"/>
          <w:szCs w:val="19"/>
          <w:lang w:val="en-US"/>
        </w:rPr>
        <w:t xml:space="preserve">Drag the </w:t>
      </w:r>
      <w:r w:rsidRPr="00756854">
        <w:rPr>
          <w:i/>
          <w:iCs/>
          <w:sz w:val="19"/>
          <w:szCs w:val="19"/>
          <w:lang w:val="en-US"/>
        </w:rPr>
        <w:t>Jam Discussions</w:t>
      </w:r>
      <w:r w:rsidRPr="00756854">
        <w:rPr>
          <w:sz w:val="19"/>
          <w:szCs w:val="19"/>
          <w:lang w:val="en-US"/>
        </w:rPr>
        <w:t xml:space="preserve"> page and place it under the </w:t>
      </w:r>
      <w:r w:rsidRPr="00756854">
        <w:rPr>
          <w:i/>
          <w:iCs/>
          <w:sz w:val="19"/>
          <w:szCs w:val="19"/>
          <w:lang w:val="en-US"/>
        </w:rPr>
        <w:t>Venues</w:t>
      </w:r>
      <w:r w:rsidRPr="00756854">
        <w:rPr>
          <w:sz w:val="19"/>
          <w:szCs w:val="19"/>
          <w:lang w:val="en-US"/>
        </w:rPr>
        <w:t xml:space="preserve"> page.</w:t>
      </w:r>
    </w:p>
    <w:p w:rsidR="00BB316C" w:rsidRPr="00756854" w:rsidRDefault="00BB316C" w:rsidP="00A148F0">
      <w:pPr>
        <w:pStyle w:val="ListNumber"/>
        <w:numPr>
          <w:ilvl w:val="1"/>
          <w:numId w:val="36"/>
        </w:numPr>
        <w:rPr>
          <w:szCs w:val="20"/>
          <w:lang w:val="en-US"/>
        </w:rPr>
      </w:pPr>
      <w:r w:rsidRPr="00756854">
        <w:rPr>
          <w:sz w:val="19"/>
          <w:szCs w:val="19"/>
          <w:lang w:val="en-US"/>
        </w:rPr>
        <w:t>Hover over the site navigation menu to see the page hierarchies.</w:t>
      </w:r>
    </w:p>
    <w:p w:rsidR="00BB316C" w:rsidRPr="00756854" w:rsidRDefault="00BB316C" w:rsidP="00BB316C">
      <w:pPr>
        <w:pStyle w:val="ListContinue"/>
      </w:pPr>
      <w:r w:rsidRPr="00756854">
        <w:rPr>
          <w:noProof/>
          <w:lang w:eastAsia="en-US" w:bidi="he-IL"/>
        </w:rPr>
        <w:drawing>
          <wp:inline distT="0" distB="0" distL="0" distR="0" wp14:anchorId="744A4C9A" wp14:editId="616995FF">
            <wp:extent cx="1927860" cy="2449768"/>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929653" cy="2452046"/>
                    </a:xfrm>
                    <a:prstGeom prst="rect">
                      <a:avLst/>
                    </a:prstGeom>
                  </pic:spPr>
                </pic:pic>
              </a:graphicData>
            </a:graphic>
          </wp:inline>
        </w:drawing>
      </w:r>
    </w:p>
    <w:p w:rsidR="00BB316C" w:rsidRPr="00756854" w:rsidRDefault="00BB316C" w:rsidP="00BB316C">
      <w:pPr>
        <w:pStyle w:val="Heading2"/>
        <w:rPr>
          <w:lang w:val="en-US"/>
        </w:rPr>
      </w:pPr>
      <w:bookmarkStart w:id="92" w:name="_Toc381885357"/>
      <w:r w:rsidRPr="00756854">
        <w:rPr>
          <w:lang w:val="en-US"/>
        </w:rPr>
        <w:t>Revert changes made to the site</w:t>
      </w:r>
      <w:bookmarkEnd w:id="92"/>
    </w:p>
    <w:p w:rsidR="00BB316C" w:rsidRPr="00756854" w:rsidRDefault="00BB316C" w:rsidP="00BB316C">
      <w:r w:rsidRPr="00756854">
        <w:t>You can remove all changes made to the site since it was last published. This option is not available for sites that have never been published.</w:t>
      </w:r>
    </w:p>
    <w:p w:rsidR="00BB316C" w:rsidRPr="00756854" w:rsidRDefault="00BB316C" w:rsidP="00082236">
      <w:pPr>
        <w:pStyle w:val="ListNumber"/>
        <w:rPr>
          <w:lang w:val="en-US"/>
        </w:rPr>
      </w:pPr>
      <w:r w:rsidRPr="00756854">
        <w:rPr>
          <w:lang w:val="en-US"/>
        </w:rPr>
        <w:t xml:space="preserve">In the side-panel menu, click </w:t>
      </w:r>
      <w:r w:rsidRPr="00756854">
        <w:rPr>
          <w:noProof/>
          <w:lang w:val="en-US" w:eastAsia="en-US" w:bidi="he-IL"/>
        </w:rPr>
        <w:drawing>
          <wp:inline distT="0" distB="0" distL="0" distR="0" wp14:anchorId="2AAC40C3" wp14:editId="2D3D4C9C">
            <wp:extent cx="227292" cy="251998"/>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28344" cy="253165"/>
                    </a:xfrm>
                    <a:prstGeom prst="rect">
                      <a:avLst/>
                    </a:prstGeom>
                  </pic:spPr>
                </pic:pic>
              </a:graphicData>
            </a:graphic>
          </wp:inline>
        </w:drawing>
      </w:r>
      <w:r w:rsidRPr="00756854">
        <w:rPr>
          <w:lang w:val="en-US"/>
        </w:rPr>
        <w:t xml:space="preserve"> (Modified since last publish). The icon indicates that the site has been modified since it was last published. </w:t>
      </w:r>
    </w:p>
    <w:p w:rsidR="00BB316C" w:rsidRPr="00756854" w:rsidRDefault="00BB316C" w:rsidP="00082236">
      <w:pPr>
        <w:pStyle w:val="ListNumber"/>
        <w:rPr>
          <w:lang w:val="en-US"/>
        </w:rPr>
      </w:pPr>
      <w:r w:rsidRPr="00756854">
        <w:rPr>
          <w:lang w:val="en-US"/>
        </w:rPr>
        <w:t xml:space="preserve">Open the </w:t>
      </w:r>
      <w:r w:rsidRPr="00756854">
        <w:rPr>
          <w:i/>
          <w:iCs/>
          <w:lang w:val="en-US"/>
        </w:rPr>
        <w:t>Publishing Options</w:t>
      </w:r>
      <w:r w:rsidRPr="00756854">
        <w:rPr>
          <w:lang w:val="en-US"/>
        </w:rPr>
        <w:t xml:space="preserve"> panel.</w:t>
      </w:r>
    </w:p>
    <w:p w:rsidR="00BB316C" w:rsidRPr="00756854" w:rsidRDefault="00BB316C" w:rsidP="00082236">
      <w:pPr>
        <w:pStyle w:val="ListNumber"/>
        <w:rPr>
          <w:lang w:val="en-US"/>
        </w:rPr>
      </w:pPr>
      <w:r w:rsidRPr="00756854">
        <w:rPr>
          <w:lang w:val="en-US"/>
        </w:rPr>
        <w:t xml:space="preserve">Click </w:t>
      </w:r>
      <w:r w:rsidRPr="00756854">
        <w:rPr>
          <w:i/>
          <w:iCs/>
          <w:lang w:val="en-US"/>
        </w:rPr>
        <w:t>Revert to Last Published Site</w:t>
      </w:r>
      <w:r w:rsidRPr="00756854">
        <w:rPr>
          <w:lang w:val="en-US"/>
        </w:rPr>
        <w:t xml:space="preserve">, and click </w:t>
      </w:r>
      <w:r w:rsidRPr="00756854">
        <w:rPr>
          <w:i/>
          <w:iCs/>
          <w:lang w:val="en-US"/>
        </w:rPr>
        <w:t>Revert</w:t>
      </w:r>
      <w:r w:rsidRPr="00756854">
        <w:rPr>
          <w:lang w:val="en-US"/>
        </w:rPr>
        <w:t xml:space="preserve"> in the confirmation dialog box.</w:t>
      </w:r>
    </w:p>
    <w:p w:rsidR="00BB316C" w:rsidRPr="00756854" w:rsidRDefault="00BB316C" w:rsidP="00082236">
      <w:pPr>
        <w:pStyle w:val="ListNumber"/>
        <w:rPr>
          <w:lang w:val="en-US"/>
        </w:rPr>
      </w:pPr>
      <w:r w:rsidRPr="00756854">
        <w:rPr>
          <w:lang w:val="en-US"/>
        </w:rPr>
        <w:t xml:space="preserve">Click </w:t>
      </w:r>
      <w:r w:rsidRPr="00756854">
        <w:rPr>
          <w:i/>
          <w:iCs/>
          <w:lang w:val="en-US"/>
        </w:rPr>
        <w:t>Refresh Site</w:t>
      </w:r>
      <w:r w:rsidRPr="00756854">
        <w:rPr>
          <w:lang w:val="en-US"/>
        </w:rPr>
        <w:t xml:space="preserve"> in the notification dialog box. Check that the original page settings have been restored and that the </w:t>
      </w:r>
      <w:r w:rsidRPr="00756854">
        <w:rPr>
          <w:i/>
          <w:iCs/>
          <w:lang w:val="en-US"/>
        </w:rPr>
        <w:t>Registration</w:t>
      </w:r>
      <w:r w:rsidRPr="00756854">
        <w:rPr>
          <w:lang w:val="en-US"/>
        </w:rPr>
        <w:t xml:space="preserve"> page appears in the page navigation bar.</w:t>
      </w:r>
    </w:p>
    <w:p w:rsidR="00BB316C" w:rsidRPr="00756854" w:rsidRDefault="00BB316C" w:rsidP="00BB316C">
      <w:pPr>
        <w:pStyle w:val="Heading2"/>
        <w:rPr>
          <w:lang w:val="en-US"/>
        </w:rPr>
      </w:pPr>
      <w:bookmarkStart w:id="93" w:name="_Toc381885358"/>
      <w:r w:rsidRPr="00756854">
        <w:rPr>
          <w:lang w:val="en-US"/>
        </w:rPr>
        <w:t>Set a URL for downtime</w:t>
      </w:r>
      <w:bookmarkEnd w:id="93"/>
    </w:p>
    <w:p w:rsidR="00BB316C" w:rsidRPr="00756854" w:rsidRDefault="00BB316C" w:rsidP="00BB316C">
      <w:pPr>
        <w:pStyle w:val="TableCol2"/>
        <w:rPr>
          <w:lang w:val="en-US"/>
        </w:rPr>
      </w:pPr>
      <w:r w:rsidRPr="00756854">
        <w:rPr>
          <w:lang w:val="en-US"/>
        </w:rPr>
        <w:t>You can point to any HTML page or URL when the system is offline for maintenance or other reasons. This URL replaces redirection to the default SAP HANA Cloud Portal downtime message page.</w:t>
      </w:r>
    </w:p>
    <w:p w:rsidR="00BB316C" w:rsidRPr="00756854" w:rsidRDefault="00BB316C" w:rsidP="00082236">
      <w:pPr>
        <w:pStyle w:val="ListNumber"/>
        <w:rPr>
          <w:lang w:val="en-US"/>
        </w:rPr>
      </w:pPr>
      <w:r w:rsidRPr="00756854">
        <w:rPr>
          <w:lang w:val="en-US"/>
        </w:rPr>
        <w:t xml:space="preserve">Open the </w:t>
      </w:r>
      <w:r w:rsidRPr="00756854">
        <w:rPr>
          <w:i/>
          <w:iCs/>
          <w:lang w:val="en-US"/>
        </w:rPr>
        <w:t>Site Settings</w:t>
      </w:r>
      <w:r w:rsidRPr="00756854">
        <w:rPr>
          <w:lang w:val="en-US"/>
        </w:rPr>
        <w:t xml:space="preserve"> panel.</w:t>
      </w:r>
    </w:p>
    <w:p w:rsidR="00BB316C" w:rsidRPr="00756854" w:rsidRDefault="00BB316C" w:rsidP="00082236">
      <w:pPr>
        <w:pStyle w:val="ListNumber"/>
        <w:rPr>
          <w:lang w:val="en-US"/>
        </w:rPr>
      </w:pPr>
      <w:r w:rsidRPr="00756854">
        <w:rPr>
          <w:lang w:val="en-US"/>
        </w:rPr>
        <w:t xml:space="preserve">In the </w:t>
      </w:r>
      <w:r w:rsidRPr="00756854">
        <w:rPr>
          <w:i/>
          <w:iCs/>
          <w:lang w:val="en-US"/>
        </w:rPr>
        <w:t xml:space="preserve">URL Redirect When Site is </w:t>
      </w:r>
      <w:proofErr w:type="gramStart"/>
      <w:r w:rsidRPr="00756854">
        <w:rPr>
          <w:i/>
          <w:iCs/>
          <w:lang w:val="en-US"/>
        </w:rPr>
        <w:t>Down</w:t>
      </w:r>
      <w:proofErr w:type="gramEnd"/>
      <w:r w:rsidRPr="00756854">
        <w:rPr>
          <w:lang w:val="en-US"/>
        </w:rPr>
        <w:t xml:space="preserve"> section, you can click the </w:t>
      </w:r>
      <w:r w:rsidRPr="00756854">
        <w:rPr>
          <w:i/>
          <w:iCs/>
          <w:lang w:val="en-US"/>
        </w:rPr>
        <w:t>Default downtime page</w:t>
      </w:r>
      <w:r w:rsidRPr="00756854">
        <w:rPr>
          <w:lang w:val="en-US"/>
        </w:rPr>
        <w:t xml:space="preserve"> link to view the downtime-message page delivered with Cloud Portal, which is used by default when the system is offline.</w:t>
      </w:r>
    </w:p>
    <w:p w:rsidR="00BB316C" w:rsidRPr="00756854" w:rsidRDefault="00BB316C" w:rsidP="00082236">
      <w:pPr>
        <w:pStyle w:val="ListNumber"/>
        <w:rPr>
          <w:lang w:val="en-US"/>
        </w:rPr>
      </w:pPr>
      <w:r w:rsidRPr="00756854">
        <w:rPr>
          <w:lang w:val="en-US"/>
        </w:rPr>
        <w:t xml:space="preserve">To redirect to a different page or URL, click  </w:t>
      </w:r>
      <w:r w:rsidRPr="00756854">
        <w:rPr>
          <w:noProof/>
          <w:lang w:val="en-US" w:eastAsia="en-US" w:bidi="he-IL"/>
        </w:rPr>
        <w:drawing>
          <wp:inline distT="0" distB="0" distL="0" distR="0" wp14:anchorId="23B0D95C" wp14:editId="528F6C59">
            <wp:extent cx="175260" cy="162741"/>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75238" cy="162721"/>
                    </a:xfrm>
                    <a:prstGeom prst="rect">
                      <a:avLst/>
                    </a:prstGeom>
                  </pic:spPr>
                </pic:pic>
              </a:graphicData>
            </a:graphic>
          </wp:inline>
        </w:drawing>
      </w:r>
      <w:r w:rsidRPr="00756854">
        <w:rPr>
          <w:lang w:val="en-US"/>
        </w:rPr>
        <w:t xml:space="preserve">  (Edit) and enter the required URL in the framed field. </w:t>
      </w:r>
    </w:p>
    <w:p w:rsidR="00BB316C" w:rsidRPr="00756854" w:rsidRDefault="00BB316C" w:rsidP="00082236">
      <w:pPr>
        <w:pStyle w:val="ListNumber"/>
        <w:rPr>
          <w:lang w:val="en-US"/>
        </w:rPr>
      </w:pPr>
      <w:r w:rsidRPr="00756854">
        <w:rPr>
          <w:lang w:val="en-US"/>
        </w:rPr>
        <w:t xml:space="preserve">Click </w:t>
      </w:r>
      <w:r w:rsidRPr="00756854">
        <w:rPr>
          <w:noProof/>
          <w:lang w:val="en-US" w:eastAsia="en-US" w:bidi="he-IL"/>
        </w:rPr>
        <w:drawing>
          <wp:inline distT="0" distB="0" distL="0" distR="0" wp14:anchorId="633C6893" wp14:editId="1F84ABDE">
            <wp:extent cx="213360" cy="2133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09524" cy="209524"/>
                    </a:xfrm>
                    <a:prstGeom prst="rect">
                      <a:avLst/>
                    </a:prstGeom>
                  </pic:spPr>
                </pic:pic>
              </a:graphicData>
            </a:graphic>
          </wp:inline>
        </w:drawing>
      </w:r>
      <w:r w:rsidRPr="00756854">
        <w:rPr>
          <w:lang w:val="en-US"/>
        </w:rPr>
        <w:t xml:space="preserve">  (Save). You can check the link by clicking the URL, which displays the page in a separate browser tab. You can use the </w:t>
      </w:r>
      <w:r w:rsidRPr="00756854">
        <w:rPr>
          <w:i/>
          <w:iCs/>
          <w:lang w:val="en-US"/>
        </w:rPr>
        <w:t>Revert to default link</w:t>
      </w:r>
      <w:r w:rsidRPr="00756854">
        <w:rPr>
          <w:lang w:val="en-US"/>
        </w:rPr>
        <w:t xml:space="preserve"> to cancel your latest selection and return to the Cloud Portal default downtime-message page</w:t>
      </w:r>
    </w:p>
    <w:p w:rsidR="00BB316C" w:rsidRPr="00756854" w:rsidRDefault="00BB316C" w:rsidP="00BB316C"/>
    <w:p w:rsidR="00A1689F" w:rsidRPr="00756854" w:rsidRDefault="00A1689F" w:rsidP="00A1689F">
      <w:pPr>
        <w:pStyle w:val="Heading1"/>
        <w:rPr>
          <w:lang w:val="en-US"/>
        </w:rPr>
      </w:pPr>
      <w:bookmarkStart w:id="94" w:name="_Toc381885359"/>
      <w:r w:rsidRPr="00756854">
        <w:rPr>
          <w:lang w:val="en-US"/>
        </w:rPr>
        <w:t>Appendix: Setting up Your Trial Account</w:t>
      </w:r>
      <w:bookmarkEnd w:id="94"/>
    </w:p>
    <w:p w:rsidR="00A1689F" w:rsidRPr="00756854" w:rsidRDefault="00A1689F" w:rsidP="00A1689F">
      <w:pPr>
        <w:pStyle w:val="Heading2"/>
        <w:rPr>
          <w:lang w:val="en-US"/>
        </w:rPr>
      </w:pPr>
    </w:p>
    <w:p w:rsidR="00A1689F" w:rsidRPr="00756854" w:rsidRDefault="00A1689F" w:rsidP="00A148F0">
      <w:pPr>
        <w:pStyle w:val="TableCol2"/>
        <w:numPr>
          <w:ilvl w:val="0"/>
          <w:numId w:val="26"/>
        </w:numPr>
        <w:rPr>
          <w:lang w:val="en-US"/>
        </w:rPr>
      </w:pPr>
      <w:r w:rsidRPr="00756854">
        <w:rPr>
          <w:lang w:val="en-US"/>
        </w:rPr>
        <w:t>In your browser, go to </w:t>
      </w:r>
      <w:hyperlink r:id="rId78" w:history="1">
        <w:r w:rsidRPr="00756854">
          <w:rPr>
            <w:rFonts w:ascii="Courier New" w:hAnsi="Courier New" w:cs="Courier New"/>
            <w:lang w:val="en-US"/>
          </w:rPr>
          <w:t>https://account.hanatrial.ondemand.com/</w:t>
        </w:r>
      </w:hyperlink>
      <w:r w:rsidRPr="00756854">
        <w:rPr>
          <w:lang w:val="en-US"/>
        </w:rPr>
        <w:t>.</w:t>
      </w:r>
      <w:r w:rsidRPr="00756854">
        <w:rPr>
          <w:lang w:val="en-US"/>
        </w:rPr>
        <w:br/>
      </w:r>
      <w:r w:rsidRPr="00756854">
        <w:rPr>
          <w:lang w:val="en-US"/>
        </w:rPr>
        <w:br/>
      </w:r>
      <w:r w:rsidRPr="00756854">
        <w:rPr>
          <w:noProof/>
          <w:lang w:val="en-US" w:bidi="he-IL"/>
        </w:rPr>
        <w:drawing>
          <wp:inline distT="0" distB="0" distL="0" distR="0" wp14:anchorId="3FC21CAB" wp14:editId="14D2AEBB">
            <wp:extent cx="5486400" cy="267843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86400" cy="2678430"/>
                    </a:xfrm>
                    <a:prstGeom prst="rect">
                      <a:avLst/>
                    </a:prstGeom>
                  </pic:spPr>
                </pic:pic>
              </a:graphicData>
            </a:graphic>
          </wp:inline>
        </w:drawing>
      </w:r>
    </w:p>
    <w:p w:rsidR="00A1689F" w:rsidRPr="00756854" w:rsidRDefault="00A1689F" w:rsidP="00A1689F">
      <w:pPr>
        <w:pStyle w:val="TableCol2"/>
        <w:ind w:left="1211"/>
        <w:rPr>
          <w:lang w:val="en-US"/>
        </w:rPr>
      </w:pPr>
    </w:p>
    <w:p w:rsidR="00A1689F" w:rsidRPr="00756854" w:rsidRDefault="00A1689F" w:rsidP="00A148F0">
      <w:pPr>
        <w:pStyle w:val="TableCol2"/>
        <w:numPr>
          <w:ilvl w:val="0"/>
          <w:numId w:val="26"/>
        </w:numPr>
        <w:rPr>
          <w:lang w:val="en-US"/>
        </w:rPr>
      </w:pPr>
      <w:r w:rsidRPr="00756854">
        <w:rPr>
          <w:lang w:val="en-US"/>
        </w:rPr>
        <w:t xml:space="preserve">Click </w:t>
      </w:r>
      <w:r w:rsidRPr="00756854">
        <w:rPr>
          <w:i/>
          <w:iCs/>
          <w:lang w:val="en-US"/>
        </w:rPr>
        <w:t>Register</w:t>
      </w:r>
      <w:r w:rsidRPr="00756854">
        <w:rPr>
          <w:lang w:val="en-US"/>
        </w:rPr>
        <w:t>.</w:t>
      </w:r>
    </w:p>
    <w:p w:rsidR="00A1689F" w:rsidRPr="00756854" w:rsidRDefault="00A1689F" w:rsidP="00A148F0">
      <w:pPr>
        <w:pStyle w:val="TableCol2"/>
        <w:numPr>
          <w:ilvl w:val="0"/>
          <w:numId w:val="26"/>
        </w:numPr>
        <w:rPr>
          <w:lang w:val="en-US"/>
        </w:rPr>
      </w:pPr>
      <w:r w:rsidRPr="00756854">
        <w:rPr>
          <w:lang w:val="en-US"/>
        </w:rPr>
        <w:t>Fill in the form, then scroll to the end of the license agreement and select the checkbox.</w:t>
      </w:r>
    </w:p>
    <w:p w:rsidR="00A1689F" w:rsidRPr="00756854" w:rsidRDefault="00A1689F" w:rsidP="00A148F0">
      <w:pPr>
        <w:pStyle w:val="TableCol2"/>
        <w:numPr>
          <w:ilvl w:val="0"/>
          <w:numId w:val="26"/>
        </w:numPr>
        <w:rPr>
          <w:lang w:val="en-US"/>
        </w:rPr>
      </w:pPr>
      <w:r w:rsidRPr="00756854">
        <w:rPr>
          <w:lang w:val="en-US"/>
        </w:rPr>
        <w:t xml:space="preserve">Click </w:t>
      </w:r>
      <w:r w:rsidRPr="00756854">
        <w:rPr>
          <w:i/>
          <w:iCs/>
          <w:lang w:val="en-US"/>
        </w:rPr>
        <w:t>Register</w:t>
      </w:r>
      <w:r w:rsidRPr="00756854">
        <w:rPr>
          <w:lang w:val="en-US"/>
        </w:rPr>
        <w:t>. You will receive an email notification.</w:t>
      </w:r>
    </w:p>
    <w:p w:rsidR="00A1689F" w:rsidRPr="00756854" w:rsidRDefault="00A1689F" w:rsidP="00A148F0">
      <w:pPr>
        <w:pStyle w:val="TableCol2"/>
        <w:numPr>
          <w:ilvl w:val="0"/>
          <w:numId w:val="26"/>
        </w:numPr>
        <w:rPr>
          <w:lang w:val="en-US"/>
        </w:rPr>
      </w:pPr>
      <w:r w:rsidRPr="00756854">
        <w:rPr>
          <w:lang w:val="en-US"/>
        </w:rPr>
        <w:t>Click </w:t>
      </w:r>
      <w:r w:rsidRPr="00756854">
        <w:rPr>
          <w:b/>
          <w:bCs/>
          <w:lang w:val="en-US"/>
        </w:rPr>
        <w:t>Continue</w:t>
      </w:r>
      <w:r w:rsidRPr="00756854">
        <w:rPr>
          <w:lang w:val="en-US"/>
        </w:rPr>
        <w:t>, A message appears with your trial account name.</w:t>
      </w:r>
    </w:p>
    <w:p w:rsidR="00A1689F" w:rsidRPr="00756854" w:rsidRDefault="00A1689F" w:rsidP="00A148F0">
      <w:pPr>
        <w:pStyle w:val="TableCol2"/>
        <w:numPr>
          <w:ilvl w:val="0"/>
          <w:numId w:val="26"/>
        </w:numPr>
        <w:rPr>
          <w:lang w:val="en-US"/>
        </w:rPr>
      </w:pPr>
      <w:r w:rsidRPr="00756854">
        <w:rPr>
          <w:lang w:val="en-US"/>
        </w:rPr>
        <w:t xml:space="preserve">On your account page, in the side-panel menu at the left, click </w:t>
      </w:r>
      <w:r w:rsidRPr="00756854">
        <w:rPr>
          <w:b/>
          <w:bCs/>
          <w:i/>
          <w:iCs/>
          <w:lang w:val="en-US"/>
        </w:rPr>
        <w:t>Services</w:t>
      </w:r>
      <w:r w:rsidRPr="00756854">
        <w:rPr>
          <w:lang w:val="en-US"/>
        </w:rPr>
        <w:t>.</w:t>
      </w:r>
    </w:p>
    <w:p w:rsidR="00A1689F" w:rsidRPr="00756854" w:rsidRDefault="00A1689F" w:rsidP="00A148F0">
      <w:pPr>
        <w:pStyle w:val="TableCol2"/>
        <w:numPr>
          <w:ilvl w:val="0"/>
          <w:numId w:val="26"/>
        </w:numPr>
        <w:rPr>
          <w:lang w:val="en-US"/>
        </w:rPr>
      </w:pPr>
      <w:r w:rsidRPr="00756854">
        <w:rPr>
          <w:lang w:val="en-US"/>
        </w:rPr>
        <w:t xml:space="preserve">Click </w:t>
      </w:r>
      <w:r w:rsidRPr="00756854">
        <w:rPr>
          <w:i/>
          <w:iCs/>
          <w:lang w:val="en-US"/>
        </w:rPr>
        <w:t>SAP HANA Cloud Portal</w:t>
      </w:r>
      <w:r w:rsidRPr="00756854">
        <w:rPr>
          <w:lang w:val="en-US"/>
        </w:rPr>
        <w:t>.</w:t>
      </w:r>
      <w:r w:rsidRPr="00756854">
        <w:rPr>
          <w:lang w:val="en-US" w:bidi="he-IL"/>
        </w:rPr>
        <w:t xml:space="preserve"> </w:t>
      </w:r>
      <w:r w:rsidRPr="00756854">
        <w:rPr>
          <w:lang w:val="en-US"/>
        </w:rPr>
        <w:br/>
      </w:r>
      <w:r w:rsidRPr="00756854">
        <w:rPr>
          <w:lang w:val="en-US"/>
        </w:rPr>
        <w:br/>
      </w:r>
    </w:p>
    <w:p w:rsidR="00A1689F" w:rsidRPr="00756854" w:rsidRDefault="00A1689F" w:rsidP="00A1689F">
      <w:pPr>
        <w:ind w:left="709"/>
        <w:sectPr w:rsidR="00A1689F" w:rsidRPr="00756854" w:rsidSect="00A418E7">
          <w:headerReference w:type="default" r:id="rId80"/>
          <w:footerReference w:type="default" r:id="rId81"/>
          <w:pgSz w:w="11906" w:h="16838" w:code="9"/>
          <w:pgMar w:top="1418" w:right="680" w:bottom="1701" w:left="680" w:header="680" w:footer="680" w:gutter="0"/>
          <w:pgNumType w:start="1"/>
          <w:cols w:space="708"/>
          <w:docGrid w:linePitch="360"/>
        </w:sectPr>
      </w:pPr>
      <w:r w:rsidRPr="00756854">
        <w:rPr>
          <w:noProof/>
          <w:lang w:bidi="he-IL"/>
        </w:rPr>
        <w:drawing>
          <wp:inline distT="0" distB="0" distL="0" distR="0" wp14:anchorId="7185F0E8" wp14:editId="3A77DE3B">
            <wp:extent cx="6061462" cy="1485900"/>
            <wp:effectExtent l="171450" t="171450" r="377825" b="3619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6070060" cy="1488008"/>
                    </a:xfrm>
                    <a:prstGeom prst="rect">
                      <a:avLst/>
                    </a:prstGeom>
                    <a:ln>
                      <a:noFill/>
                    </a:ln>
                    <a:effectLst>
                      <a:outerShdw blurRad="292100" dist="139700" dir="2700000" algn="tl" rotWithShape="0">
                        <a:srgbClr val="333333">
                          <a:alpha val="65000"/>
                        </a:srgbClr>
                      </a:outerShdw>
                    </a:effectLst>
                  </pic:spPr>
                </pic:pic>
              </a:graphicData>
            </a:graphic>
          </wp:inline>
        </w:drawing>
      </w:r>
    </w:p>
    <w:p w:rsidR="00A1689F" w:rsidRPr="00C24E68" w:rsidRDefault="00A1689F" w:rsidP="00A1689F"/>
    <w:p w:rsidR="00A1689F" w:rsidRPr="00C24E68" w:rsidRDefault="00A1689F" w:rsidP="00A1689F"/>
    <w:p w:rsidR="00E80536" w:rsidRPr="00C24E68" w:rsidRDefault="00E80536" w:rsidP="00E80536">
      <w:pPr>
        <w:rPr>
          <w:b/>
          <w:bCs/>
          <w:sz w:val="24"/>
          <w:lang w:bidi="he-IL"/>
        </w:rPr>
      </w:pPr>
    </w:p>
    <w:sectPr w:rsidR="00E80536" w:rsidRPr="00C24E68" w:rsidSect="00616895">
      <w:headerReference w:type="even" r:id="rId83"/>
      <w:headerReference w:type="default" r:id="rId84"/>
      <w:footerReference w:type="even" r:id="rId85"/>
      <w:footerReference w:type="default" r:id="rId86"/>
      <w:headerReference w:type="first" r:id="rId87"/>
      <w:footerReference w:type="first" r:id="rId88"/>
      <w:pgSz w:w="12240" w:h="15840" w:code="1"/>
      <w:pgMar w:top="864" w:right="1296" w:bottom="1440" w:left="1296" w:header="360" w:footer="36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B2F62" w:rsidRDefault="005B2F62" w:rsidP="00A74C3A">
      <w:r>
        <w:separator/>
      </w:r>
    </w:p>
    <w:p w:rsidR="005B2F62" w:rsidRDefault="005B2F62" w:rsidP="00A74C3A"/>
    <w:p w:rsidR="005B2F62" w:rsidRDefault="005B2F62" w:rsidP="00A74C3A"/>
    <w:p w:rsidR="005B2F62" w:rsidRDefault="005B2F62" w:rsidP="00A74C3A"/>
    <w:p w:rsidR="005B2F62" w:rsidRDefault="005B2F62" w:rsidP="00A74C3A"/>
    <w:p w:rsidR="005B2F62" w:rsidRDefault="005B2F62" w:rsidP="00A74C3A"/>
    <w:p w:rsidR="005B2F62" w:rsidRDefault="005B2F62" w:rsidP="00A74C3A"/>
    <w:p w:rsidR="005B2F62" w:rsidRDefault="005B2F62" w:rsidP="00A74C3A"/>
    <w:p w:rsidR="005B2F62" w:rsidRDefault="005B2F62" w:rsidP="00A74C3A"/>
    <w:p w:rsidR="005B2F62" w:rsidRDefault="005B2F62" w:rsidP="00A74C3A"/>
    <w:p w:rsidR="005B2F62" w:rsidRDefault="005B2F62"/>
  </w:endnote>
  <w:endnote w:type="continuationSeparator" w:id="0">
    <w:p w:rsidR="005B2F62" w:rsidRDefault="005B2F62" w:rsidP="00A74C3A">
      <w:r>
        <w:continuationSeparator/>
      </w:r>
    </w:p>
    <w:p w:rsidR="005B2F62" w:rsidRDefault="005B2F62" w:rsidP="00A74C3A"/>
    <w:p w:rsidR="005B2F62" w:rsidRDefault="005B2F62" w:rsidP="00A74C3A"/>
    <w:p w:rsidR="005B2F62" w:rsidRDefault="005B2F62" w:rsidP="00A74C3A"/>
    <w:p w:rsidR="005B2F62" w:rsidRDefault="005B2F62" w:rsidP="00A74C3A"/>
    <w:p w:rsidR="005B2F62" w:rsidRDefault="005B2F62" w:rsidP="00A74C3A"/>
    <w:p w:rsidR="005B2F62" w:rsidRDefault="005B2F62" w:rsidP="00A74C3A"/>
    <w:p w:rsidR="005B2F62" w:rsidRDefault="005B2F62" w:rsidP="00A74C3A"/>
    <w:p w:rsidR="005B2F62" w:rsidRDefault="005B2F62" w:rsidP="00A74C3A"/>
    <w:p w:rsidR="005B2F62" w:rsidRDefault="005B2F62" w:rsidP="00A74C3A"/>
    <w:p w:rsidR="005B2F62" w:rsidRDefault="005B2F6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monospaced for SAP">
    <w:panose1 w:val="020B0609020202030204"/>
    <w:charset w:val="00"/>
    <w:family w:val="modern"/>
    <w:pitch w:val="fixed"/>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2F62" w:rsidRDefault="005B2F6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2F62" w:rsidRDefault="005B2F62" w:rsidP="00923453">
    <w:pPr>
      <w:pStyle w:val="Footer"/>
      <w:jc w:val="right"/>
    </w:pPr>
  </w:p>
  <w:p w:rsidR="005B2F62" w:rsidRPr="00756366" w:rsidRDefault="005B2F62" w:rsidP="00AC3542">
    <w:pPr>
      <w:tabs>
        <w:tab w:val="right" w:pos="9639"/>
      </w:tabs>
      <w:rPr>
        <w:sz w:val="18"/>
        <w:szCs w:val="18"/>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2F62" w:rsidRDefault="005B2F62">
    <w:r>
      <w:rPr>
        <w:noProof/>
        <w:lang w:bidi="he-IL"/>
      </w:rPr>
      <w:drawing>
        <wp:anchor distT="0" distB="0" distL="114300" distR="114300" simplePos="0" relativeHeight="251661312" behindDoc="1" locked="0" layoutInCell="1" allowOverlap="1" wp14:anchorId="69AD1DAA" wp14:editId="3157FD31">
          <wp:simplePos x="0" y="0"/>
          <wp:positionH relativeFrom="column">
            <wp:posOffset>1270</wp:posOffset>
          </wp:positionH>
          <wp:positionV relativeFrom="paragraph">
            <wp:posOffset>147320</wp:posOffset>
          </wp:positionV>
          <wp:extent cx="866140" cy="431800"/>
          <wp:effectExtent l="0" t="0" r="0" b="6350"/>
          <wp:wrapTight wrapText="bothSides">
            <wp:wrapPolygon edited="0">
              <wp:start x="0" y="0"/>
              <wp:lineTo x="0" y="20965"/>
              <wp:lineTo x="15202" y="20965"/>
              <wp:lineTo x="14727" y="15247"/>
              <wp:lineTo x="20903" y="953"/>
              <wp:lineTo x="20903" y="0"/>
              <wp:lineTo x="0" y="0"/>
            </wp:wrapPolygon>
          </wp:wrapTight>
          <wp:docPr id="13" name="Picture 2" descr="Description: Description: Description: Description: SAP_grad_R_pr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Description: Description: Description: SAP_grad_R_pref.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6140" cy="431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2F62" w:rsidRDefault="005B2F62"/>
  <w:p w:rsidR="005B2F62" w:rsidRDefault="005B2F62" w:rsidP="003379A9">
    <w:pPr>
      <w:tabs>
        <w:tab w:val="right" w:pos="9639"/>
      </w:tabs>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2F62" w:rsidRDefault="005B2F62" w:rsidP="0056666F">
    <w:pPr>
      <w:pStyle w:val="Footer"/>
      <w:jc w:val="righ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03913257"/>
      <w:docPartObj>
        <w:docPartGallery w:val="Page Numbers (Bottom of Page)"/>
        <w:docPartUnique/>
      </w:docPartObj>
    </w:sdtPr>
    <w:sdtEndPr>
      <w:rPr>
        <w:noProof/>
      </w:rPr>
    </w:sdtEndPr>
    <w:sdtContent>
      <w:p w:rsidR="005B2F62" w:rsidRDefault="005B2F62">
        <w:pPr>
          <w:pStyle w:val="Footer"/>
          <w:jc w:val="right"/>
        </w:pPr>
        <w:r>
          <w:fldChar w:fldCharType="begin"/>
        </w:r>
        <w:r>
          <w:instrText xml:space="preserve"> PAGE   \* MERGEFORMAT </w:instrText>
        </w:r>
        <w:r>
          <w:fldChar w:fldCharType="separate"/>
        </w:r>
        <w:r w:rsidR="00C2123E">
          <w:rPr>
            <w:noProof/>
          </w:rPr>
          <w:t>41</w:t>
        </w:r>
        <w:r>
          <w:rPr>
            <w:noProof/>
          </w:rPr>
          <w:fldChar w:fldCharType="end"/>
        </w:r>
      </w:p>
    </w:sdtContent>
  </w:sdt>
  <w:p w:rsidR="005B2F62" w:rsidRPr="00756366" w:rsidRDefault="005B2F62" w:rsidP="00AC3542">
    <w:pPr>
      <w:tabs>
        <w:tab w:val="right" w:pos="9639"/>
      </w:tabs>
      <w:rPr>
        <w:sz w:val="18"/>
        <w:szCs w:val="18"/>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2F62" w:rsidRDefault="005B2F62" w:rsidP="00A74C3A">
    <w:pPr>
      <w:rPr>
        <w:rStyle w:val="PageNumber"/>
      </w:rPr>
    </w:pPr>
    <w:r>
      <w:rPr>
        <w:rStyle w:val="PageNumber"/>
      </w:rPr>
      <w:fldChar w:fldCharType="begin"/>
    </w:r>
    <w:r>
      <w:rPr>
        <w:rStyle w:val="PageNumber"/>
      </w:rPr>
      <w:instrText xml:space="preserve">PAGE  </w:instrText>
    </w:r>
    <w:r>
      <w:rPr>
        <w:rStyle w:val="PageNumber"/>
      </w:rPr>
      <w:fldChar w:fldCharType="end"/>
    </w:r>
  </w:p>
  <w:p w:rsidR="005B2F62" w:rsidRDefault="005B2F62" w:rsidP="00A74C3A"/>
  <w:p w:rsidR="005B2F62" w:rsidRDefault="005B2F62" w:rsidP="00A74C3A"/>
  <w:p w:rsidR="005B2F62" w:rsidRDefault="005B2F62" w:rsidP="00A74C3A"/>
  <w:p w:rsidR="005B2F62" w:rsidRDefault="005B2F62" w:rsidP="00A74C3A"/>
  <w:p w:rsidR="005B2F62" w:rsidRDefault="005B2F62" w:rsidP="00A74C3A"/>
  <w:p w:rsidR="005B2F62" w:rsidRDefault="005B2F62" w:rsidP="00A74C3A"/>
  <w:p w:rsidR="005B2F62" w:rsidRDefault="005B2F62" w:rsidP="00A74C3A"/>
  <w:p w:rsidR="005B2F62" w:rsidRDefault="005B2F62" w:rsidP="00A74C3A"/>
  <w:p w:rsidR="005B2F62" w:rsidRDefault="005B2F62" w:rsidP="00A74C3A"/>
  <w:p w:rsidR="005B2F62" w:rsidRDefault="005B2F62" w:rsidP="00A74C3A"/>
  <w:p w:rsidR="005B2F62" w:rsidRDefault="005B2F62" w:rsidP="00A74C3A"/>
  <w:p w:rsidR="005B2F62" w:rsidRDefault="005B2F62" w:rsidP="004D6770"/>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2F62" w:rsidRDefault="005B2F62" w:rsidP="00946A22"/>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2F62" w:rsidRDefault="005B2F62" w:rsidP="00946A22"/>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B2F62" w:rsidRDefault="005B2F62" w:rsidP="00A74C3A">
      <w:r>
        <w:separator/>
      </w:r>
    </w:p>
  </w:footnote>
  <w:footnote w:type="continuationSeparator" w:id="0">
    <w:p w:rsidR="005B2F62" w:rsidRDefault="005B2F62" w:rsidP="00A74C3A">
      <w:r>
        <w:continuationSeparator/>
      </w:r>
    </w:p>
    <w:p w:rsidR="005B2F62" w:rsidRDefault="005B2F62" w:rsidP="00A74C3A"/>
    <w:p w:rsidR="005B2F62" w:rsidRDefault="005B2F62" w:rsidP="00A74C3A"/>
    <w:p w:rsidR="005B2F62" w:rsidRDefault="005B2F62" w:rsidP="00A74C3A"/>
    <w:p w:rsidR="005B2F62" w:rsidRDefault="005B2F62" w:rsidP="00A74C3A"/>
    <w:p w:rsidR="005B2F62" w:rsidRDefault="005B2F62" w:rsidP="00A74C3A"/>
    <w:p w:rsidR="005B2F62" w:rsidRDefault="005B2F62" w:rsidP="00A74C3A"/>
    <w:p w:rsidR="005B2F62" w:rsidRDefault="005B2F62" w:rsidP="00A74C3A"/>
    <w:p w:rsidR="005B2F62" w:rsidRDefault="005B2F62" w:rsidP="00A74C3A"/>
    <w:p w:rsidR="005B2F62" w:rsidRDefault="005B2F62" w:rsidP="00A74C3A"/>
    <w:p w:rsidR="005B2F62" w:rsidRDefault="005B2F62"/>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2F62" w:rsidRDefault="005B2F6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2F62" w:rsidRPr="00BD6EE9" w:rsidRDefault="005B2F62" w:rsidP="003379A9">
    <w:pPr>
      <w:tabs>
        <w:tab w:val="right" w:pos="9639"/>
      </w:tabs>
      <w:rPr>
        <w:rFonts w:asciiTheme="minorBidi" w:hAnsiTheme="minorBidi" w:cstheme="minorBidi"/>
        <w:b/>
        <w:sz w:val="18"/>
        <w:szCs w:val="18"/>
      </w:rPr>
    </w:pPr>
    <w:r>
      <w:rPr>
        <w:noProof/>
        <w:lang w:bidi="he-IL"/>
      </w:rPr>
      <mc:AlternateContent>
        <mc:Choice Requires="wps">
          <w:drawing>
            <wp:anchor distT="0" distB="0" distL="114300" distR="114300" simplePos="0" relativeHeight="251659264" behindDoc="1" locked="0" layoutInCell="1" allowOverlap="1" wp14:anchorId="76CAADF8" wp14:editId="58810BC3">
              <wp:simplePos x="0" y="0"/>
              <wp:positionH relativeFrom="column">
                <wp:posOffset>0</wp:posOffset>
              </wp:positionH>
              <wp:positionV relativeFrom="paragraph">
                <wp:posOffset>158115</wp:posOffset>
              </wp:positionV>
              <wp:extent cx="6120130" cy="9525"/>
              <wp:effectExtent l="0" t="0" r="13970" b="28575"/>
              <wp:wrapNone/>
              <wp:docPr id="33"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0130" cy="952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 o:spid="_x0000_s1026" style="position:absolute;margin-left:0;margin-top:12.45pt;width:481.9pt;height:.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" fillcolor="black" strokeweight="1pt"/>
          </w:pict>
        </mc:Fallback>
      </mc:AlternateContent>
    </w:r>
    <w:sdt>
      <w:sdtPr>
        <w:rPr>
          <w:rFonts w:asciiTheme="minorBidi" w:hAnsiTheme="minorBidi" w:cstheme="minorBidi"/>
          <w:sz w:val="18"/>
          <w:szCs w:val="18"/>
        </w:rPr>
        <w:alias w:val="Title"/>
        <w:tag w:val=""/>
        <w:id w:val="1767958156"/>
        <w:placeholder>
          <w:docPart w:val="2F528A5548AF4A819D78A063775F1988"/>
        </w:placeholder>
        <w:dataBinding w:prefixMappings="xmlns:ns0='http://purl.org/dc/elements/1.1/' xmlns:ns1='http://schemas.openxmlformats.org/package/2006/metadata/core-properties' " w:xpath="/ns1:coreProperties[1]/ns0:title[1]" w:storeItemID="{6C3C8BC8-F283-45AE-878A-BAB7291924A1}"/>
        <w:text/>
      </w:sdtPr>
      <w:sdtContent>
        <w:del w:id="1" w:author="Kestecher, Judy" w:date="2014-02-10T13:00:00Z">
          <w:r w:rsidDel="00250D52">
            <w:rPr>
              <w:rFonts w:asciiTheme="minorBidi" w:hAnsiTheme="minorBidi" w:cstheme="minorBidi"/>
              <w:sz w:val="18"/>
              <w:szCs w:val="18"/>
            </w:rPr>
            <w:delText>Enter Title Here: Do not exceed space provided - Title automatically appears in page header</w:delText>
          </w:r>
        </w:del>
        <w:proofErr w:type="spellStart"/>
        <w:proofErr w:type="gramStart"/>
        <w:ins w:id="2" w:author="Kestecher, Judy" w:date="2014-02-10T13:00:00Z">
          <w:r>
            <w:rPr>
              <w:rFonts w:asciiTheme="minorBidi" w:hAnsiTheme="minorBidi" w:cstheme="minorBidi"/>
              <w:sz w:val="18"/>
              <w:szCs w:val="18"/>
            </w:rPr>
            <w:t>xperien</w:t>
          </w:r>
        </w:ins>
        <w:proofErr w:type="spellEnd"/>
        <w:proofErr w:type="gramEnd"/>
      </w:sdtContent>
    </w:sdt>
    <w:r w:rsidRPr="00BD6EE9">
      <w:rPr>
        <w:rFonts w:asciiTheme="minorBidi" w:hAnsiTheme="minorBidi" w:cstheme="minorBidi"/>
        <w:sz w:val="18"/>
        <w:szCs w:val="18"/>
      </w:rP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2F62" w:rsidRDefault="005B2F62">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2F62" w:rsidRPr="0023477B" w:rsidRDefault="005B2F62" w:rsidP="00771031">
    <w:pPr>
      <w:pStyle w:val="Header"/>
      <w:tabs>
        <w:tab w:val="right" w:pos="10440"/>
      </w:tabs>
      <w:rPr>
        <w:rFonts w:cs="Arial"/>
        <w:szCs w:val="20"/>
      </w:rPr>
    </w:pPr>
    <w:r w:rsidRPr="00253191">
      <w:rPr>
        <w:rFonts w:cs="Arial"/>
        <w:b/>
        <w:sz w:val="16"/>
        <w:szCs w:val="16"/>
      </w:rPr>
      <w:tab/>
    </w:r>
    <w:r>
      <w:rPr>
        <w:noProof/>
        <w:lang w:bidi="he-IL"/>
      </w:rPr>
      <w:drawing>
        <wp:anchor distT="0" distB="0" distL="114300" distR="114300" simplePos="0" relativeHeight="251665408" behindDoc="0" locked="0" layoutInCell="1" allowOverlap="1" wp14:anchorId="17991300" wp14:editId="667AA470">
          <wp:simplePos x="0" y="0"/>
          <wp:positionH relativeFrom="column">
            <wp:posOffset>10858500</wp:posOffset>
          </wp:positionH>
          <wp:positionV relativeFrom="paragraph">
            <wp:posOffset>-245885</wp:posOffset>
          </wp:positionV>
          <wp:extent cx="3626674" cy="380010"/>
          <wp:effectExtent l="19050" t="0" r="0" b="0"/>
          <wp:wrapNone/>
          <wp:docPr id="52" name="Picture 41" descr="sap_tagstra_CG8_R_tmr_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ap_tagstra_CG8_R_tmr_p"/>
                  <pic:cNvPicPr>
                    <a:picLocks noChangeAspect="1" noChangeArrowheads="1"/>
                  </pic:cNvPicPr>
                </pic:nvPicPr>
                <pic:blipFill>
                  <a:blip r:embed="rId1"/>
                  <a:srcRect/>
                  <a:stretch>
                    <a:fillRect/>
                  </a:stretch>
                </pic:blipFill>
                <pic:spPr bwMode="auto">
                  <a:xfrm>
                    <a:off x="0" y="0"/>
                    <a:ext cx="3626675" cy="380010"/>
                  </a:xfrm>
                  <a:prstGeom prst="rect">
                    <a:avLst/>
                  </a:prstGeom>
                  <a:noFill/>
                  <a:ln w="9525">
                    <a:noFill/>
                    <a:miter lim="800000"/>
                    <a:headEnd/>
                    <a:tailEnd/>
                  </a:ln>
                </pic:spPr>
              </pic:pic>
            </a:graphicData>
          </a:graphic>
        </wp:anchor>
      </w:drawing>
    </w:r>
  </w:p>
  <w:p w:rsidR="005B2F62" w:rsidRPr="00253191" w:rsidRDefault="005B2F62" w:rsidP="0056666F">
    <w:pPr>
      <w:pStyle w:val="01Headline"/>
      <w:tabs>
        <w:tab w:val="left" w:pos="10348"/>
      </w:tabs>
      <w:rPr>
        <w:rFonts w:ascii="Arial" w:hAnsi="Arial"/>
        <w:b w:val="0"/>
        <w:sz w:val="16"/>
        <w:szCs w:val="16"/>
      </w:rPr>
    </w:pPr>
    <w:r>
      <w:rPr>
        <w:rFonts w:ascii="Arial" w:hAnsi="Arial"/>
        <w:b w:val="0"/>
        <w:noProof/>
        <w:sz w:val="16"/>
        <w:szCs w:val="16"/>
        <w:lang w:val="en-US" w:eastAsia="en-US" w:bidi="he-IL"/>
      </w:rPr>
      <mc:AlternateContent>
        <mc:Choice Requires="wps">
          <w:drawing>
            <wp:anchor distT="0" distB="0" distL="114300" distR="114300" simplePos="0" relativeHeight="251664384" behindDoc="0" locked="0" layoutInCell="1" allowOverlap="1" wp14:anchorId="0A035ACC" wp14:editId="3DBEEC1F">
              <wp:simplePos x="0" y="0"/>
              <wp:positionH relativeFrom="column">
                <wp:posOffset>0</wp:posOffset>
              </wp:positionH>
              <wp:positionV relativeFrom="paragraph">
                <wp:posOffset>22860</wp:posOffset>
              </wp:positionV>
              <wp:extent cx="6629400" cy="0"/>
              <wp:effectExtent l="9525" t="13335" r="9525" b="15240"/>
              <wp:wrapNone/>
              <wp:docPr id="48" name="Auto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straightConnector1">
                        <a:avLst/>
                      </a:prstGeom>
                      <a:noFill/>
                      <a:ln w="12700">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44" o:spid="_x0000_s1026" type="#_x0000_t32" style="position:absolute;margin-left:0;margin-top:1.8pt;width:522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" strokecolor="black [3213]" strokeweight="1pt"/>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2F62" w:rsidRDefault="005B2F62">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2F62" w:rsidRPr="0023477B" w:rsidRDefault="005B2F62" w:rsidP="00771031">
    <w:pPr>
      <w:pStyle w:val="Header"/>
      <w:tabs>
        <w:tab w:val="right" w:pos="10440"/>
      </w:tabs>
      <w:rPr>
        <w:rFonts w:cs="Arial"/>
        <w:szCs w:val="20"/>
      </w:rPr>
    </w:pPr>
    <w:r w:rsidRPr="00253191">
      <w:rPr>
        <w:rFonts w:cs="Arial"/>
        <w:b/>
        <w:sz w:val="16"/>
        <w:szCs w:val="16"/>
      </w:rPr>
      <w:tab/>
    </w:r>
    <w:r>
      <w:rPr>
        <w:noProof/>
        <w:lang w:bidi="he-IL"/>
      </w:rPr>
      <w:drawing>
        <wp:anchor distT="0" distB="0" distL="114300" distR="114300" simplePos="0" relativeHeight="251669504" behindDoc="0" locked="0" layoutInCell="1" allowOverlap="1" wp14:anchorId="60753AF3" wp14:editId="0C636661">
          <wp:simplePos x="0" y="0"/>
          <wp:positionH relativeFrom="column">
            <wp:posOffset>10858500</wp:posOffset>
          </wp:positionH>
          <wp:positionV relativeFrom="paragraph">
            <wp:posOffset>-245885</wp:posOffset>
          </wp:positionV>
          <wp:extent cx="3626674" cy="380010"/>
          <wp:effectExtent l="19050" t="0" r="0" b="0"/>
          <wp:wrapNone/>
          <wp:docPr id="59" name="Picture 41" descr="sap_tagstra_CG8_R_tmr_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ap_tagstra_CG8_R_tmr_p"/>
                  <pic:cNvPicPr>
                    <a:picLocks noChangeAspect="1" noChangeArrowheads="1"/>
                  </pic:cNvPicPr>
                </pic:nvPicPr>
                <pic:blipFill>
                  <a:blip r:embed="rId1"/>
                  <a:srcRect/>
                  <a:stretch>
                    <a:fillRect/>
                  </a:stretch>
                </pic:blipFill>
                <pic:spPr bwMode="auto">
                  <a:xfrm>
                    <a:off x="0" y="0"/>
                    <a:ext cx="3626675" cy="380010"/>
                  </a:xfrm>
                  <a:prstGeom prst="rect">
                    <a:avLst/>
                  </a:prstGeom>
                  <a:noFill/>
                  <a:ln w="9525">
                    <a:noFill/>
                    <a:miter lim="800000"/>
                    <a:headEnd/>
                    <a:tailEnd/>
                  </a:ln>
                </pic:spPr>
              </pic:pic>
            </a:graphicData>
          </a:graphic>
        </wp:anchor>
      </w:drawing>
    </w:r>
  </w:p>
  <w:p w:rsidR="005B2F62" w:rsidRPr="00253191" w:rsidRDefault="005B2F62" w:rsidP="0056666F">
    <w:pPr>
      <w:pStyle w:val="01Headline"/>
      <w:tabs>
        <w:tab w:val="left" w:pos="10348"/>
      </w:tabs>
      <w:rPr>
        <w:rFonts w:ascii="Arial" w:hAnsi="Arial"/>
        <w:b w:val="0"/>
        <w:sz w:val="16"/>
        <w:szCs w:val="16"/>
      </w:rPr>
    </w:pPr>
    <w:r>
      <w:rPr>
        <w:rFonts w:ascii="Arial" w:hAnsi="Arial"/>
        <w:b w:val="0"/>
        <w:noProof/>
        <w:sz w:val="16"/>
        <w:szCs w:val="16"/>
        <w:lang w:val="en-US" w:eastAsia="en-US" w:bidi="he-IL"/>
      </w:rPr>
      <mc:AlternateContent>
        <mc:Choice Requires="wps">
          <w:drawing>
            <wp:anchor distT="0" distB="0" distL="114300" distR="114300" simplePos="0" relativeHeight="251668480" behindDoc="0" locked="0" layoutInCell="1" allowOverlap="1" wp14:anchorId="5C5B5281" wp14:editId="367912B4">
              <wp:simplePos x="0" y="0"/>
              <wp:positionH relativeFrom="column">
                <wp:posOffset>0</wp:posOffset>
              </wp:positionH>
              <wp:positionV relativeFrom="paragraph">
                <wp:posOffset>22860</wp:posOffset>
              </wp:positionV>
              <wp:extent cx="6629400" cy="0"/>
              <wp:effectExtent l="9525" t="13335" r="9525" b="15240"/>
              <wp:wrapNone/>
              <wp:docPr id="31" name="Auto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straightConnector1">
                        <a:avLst/>
                      </a:prstGeom>
                      <a:noFill/>
                      <a:ln w="12700">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44" o:spid="_x0000_s1026" type="#_x0000_t32" style="position:absolute;margin-left:0;margin-top:1.8pt;width:522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" strokecolor="black [3213]" strokeweight="1pt"/>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2F62" w:rsidRDefault="005B2F62" w:rsidP="00A74C3A"/>
  <w:p w:rsidR="005B2F62" w:rsidRDefault="005B2F62" w:rsidP="00A74C3A"/>
  <w:p w:rsidR="005B2F62" w:rsidRDefault="005B2F62" w:rsidP="00A74C3A"/>
  <w:p w:rsidR="005B2F62" w:rsidRDefault="005B2F62" w:rsidP="00A74C3A"/>
  <w:p w:rsidR="005B2F62" w:rsidRDefault="005B2F62" w:rsidP="00A74C3A"/>
  <w:p w:rsidR="005B2F62" w:rsidRDefault="005B2F62" w:rsidP="00A74C3A"/>
  <w:p w:rsidR="005B2F62" w:rsidRDefault="005B2F62" w:rsidP="00A74C3A"/>
  <w:p w:rsidR="005B2F62" w:rsidRDefault="005B2F62" w:rsidP="00A74C3A"/>
  <w:p w:rsidR="005B2F62" w:rsidRDefault="005B2F62" w:rsidP="004D6770"/>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2F62" w:rsidRDefault="005B2F62" w:rsidP="00024286">
    <w:r>
      <w:tab/>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2F62" w:rsidRDefault="005B2F62" w:rsidP="00BB1411"/>
  <w:p w:rsidR="005B2F62" w:rsidRDefault="005B2F62" w:rsidP="00BB1411"/>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1D6E25"/>
    <w:multiLevelType w:val="multilevel"/>
    <w:tmpl w:val="11FC4E2E"/>
    <w:lvl w:ilvl="0">
      <w:start w:val="1"/>
      <w:numFmt w:val="none"/>
      <w:lvlRestart w:val="0"/>
      <w:suff w:val="nothing"/>
      <w:lvlText w:val=""/>
      <w:lvlJc w:val="right"/>
      <w:pPr>
        <w:ind w:left="432" w:hanging="432"/>
      </w:pPr>
      <w:rPr>
        <w:rFonts w:hint="default"/>
      </w:rPr>
    </w:lvl>
    <w:lvl w:ilvl="1">
      <w:start w:val="1"/>
      <w:numFmt w:val="decimal"/>
      <w:lvlText w:val="%2."/>
      <w:lvlJc w:val="right"/>
      <w:pPr>
        <w:tabs>
          <w:tab w:val="num" w:pos="547"/>
        </w:tabs>
        <w:ind w:left="562" w:hanging="202"/>
      </w:pPr>
      <w:rPr>
        <w:rFonts w:hint="default"/>
      </w:rPr>
    </w:lvl>
    <w:lvl w:ilvl="2">
      <w:start w:val="1"/>
      <w:numFmt w:val="none"/>
      <w:suff w:val="nothing"/>
      <w:lvlText w:val=""/>
      <w:lvlJc w:val="right"/>
      <w:pPr>
        <w:ind w:left="432" w:hanging="432"/>
      </w:pPr>
      <w:rPr>
        <w:rFonts w:hint="default"/>
      </w:rPr>
    </w:lvl>
    <w:lvl w:ilvl="3">
      <w:start w:val="1"/>
      <w:numFmt w:val="lowerLetter"/>
      <w:lvlText w:val="%4."/>
      <w:lvlJc w:val="right"/>
      <w:pPr>
        <w:tabs>
          <w:tab w:val="num" w:pos="1181"/>
        </w:tabs>
        <w:ind w:left="1181" w:hanging="173"/>
      </w:pPr>
      <w:rPr>
        <w:rFonts w:hint="default"/>
      </w:rPr>
    </w:lvl>
    <w:lvl w:ilvl="4">
      <w:start w:val="1"/>
      <w:numFmt w:val="lowerRoman"/>
      <w:lvlText w:val="%5."/>
      <w:lvlJc w:val="right"/>
      <w:pPr>
        <w:tabs>
          <w:tab w:val="num" w:pos="1800"/>
        </w:tabs>
        <w:ind w:left="1800" w:hanging="216"/>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
    <w:nsid w:val="180F3994"/>
    <w:multiLevelType w:val="hybridMultilevel"/>
    <w:tmpl w:val="844CF1FC"/>
    <w:lvl w:ilvl="0" w:tplc="D8860F32">
      <w:start w:val="1"/>
      <w:numFmt w:val="bullet"/>
      <w:pStyle w:val="TableBullet2"/>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A2B0847"/>
    <w:multiLevelType w:val="multilevel"/>
    <w:tmpl w:val="F0D6FFF6"/>
    <w:lvl w:ilvl="0">
      <w:start w:val="1"/>
      <w:numFmt w:val="none"/>
      <w:lvlRestart w:val="0"/>
      <w:suff w:val="nothing"/>
      <w:lvlText w:val=""/>
      <w:lvlJc w:val="right"/>
      <w:pPr>
        <w:ind w:left="432" w:hanging="432"/>
      </w:pPr>
      <w:rPr>
        <w:rFonts w:hint="default"/>
      </w:rPr>
    </w:lvl>
    <w:lvl w:ilvl="1">
      <w:start w:val="1"/>
      <w:numFmt w:val="decimal"/>
      <w:pStyle w:val="ListNumber"/>
      <w:lvlText w:val="%2."/>
      <w:lvlJc w:val="right"/>
      <w:pPr>
        <w:tabs>
          <w:tab w:val="num" w:pos="547"/>
        </w:tabs>
        <w:ind w:left="562" w:hanging="202"/>
      </w:pPr>
      <w:rPr>
        <w:rFonts w:hint="default"/>
      </w:rPr>
    </w:lvl>
    <w:lvl w:ilvl="2">
      <w:start w:val="1"/>
      <w:numFmt w:val="none"/>
      <w:suff w:val="nothing"/>
      <w:lvlText w:val=""/>
      <w:lvlJc w:val="right"/>
      <w:pPr>
        <w:ind w:left="432" w:hanging="432"/>
      </w:pPr>
      <w:rPr>
        <w:rFonts w:hint="default"/>
      </w:rPr>
    </w:lvl>
    <w:lvl w:ilvl="3">
      <w:start w:val="1"/>
      <w:numFmt w:val="lowerLetter"/>
      <w:pStyle w:val="ListNumber2"/>
      <w:lvlText w:val="%4."/>
      <w:lvlJc w:val="right"/>
      <w:pPr>
        <w:tabs>
          <w:tab w:val="num" w:pos="1181"/>
        </w:tabs>
        <w:ind w:left="1181" w:hanging="173"/>
      </w:pPr>
      <w:rPr>
        <w:rFonts w:hint="default"/>
      </w:rPr>
    </w:lvl>
    <w:lvl w:ilvl="4">
      <w:start w:val="1"/>
      <w:numFmt w:val="lowerRoman"/>
      <w:pStyle w:val="ListNumber3"/>
      <w:lvlText w:val="%5."/>
      <w:lvlJc w:val="right"/>
      <w:pPr>
        <w:tabs>
          <w:tab w:val="num" w:pos="1800"/>
        </w:tabs>
        <w:ind w:left="1800" w:hanging="216"/>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
    <w:nsid w:val="2DAB3D5F"/>
    <w:multiLevelType w:val="multilevel"/>
    <w:tmpl w:val="11FC4E2E"/>
    <w:lvl w:ilvl="0">
      <w:start w:val="1"/>
      <w:numFmt w:val="none"/>
      <w:lvlRestart w:val="0"/>
      <w:suff w:val="nothing"/>
      <w:lvlText w:val=""/>
      <w:lvlJc w:val="right"/>
      <w:pPr>
        <w:ind w:left="432" w:hanging="432"/>
      </w:pPr>
      <w:rPr>
        <w:rFonts w:hint="default"/>
      </w:rPr>
    </w:lvl>
    <w:lvl w:ilvl="1">
      <w:start w:val="1"/>
      <w:numFmt w:val="decimal"/>
      <w:lvlText w:val="%2."/>
      <w:lvlJc w:val="right"/>
      <w:pPr>
        <w:tabs>
          <w:tab w:val="num" w:pos="547"/>
        </w:tabs>
        <w:ind w:left="562" w:hanging="202"/>
      </w:pPr>
      <w:rPr>
        <w:rFonts w:hint="default"/>
      </w:rPr>
    </w:lvl>
    <w:lvl w:ilvl="2">
      <w:start w:val="1"/>
      <w:numFmt w:val="none"/>
      <w:suff w:val="nothing"/>
      <w:lvlText w:val=""/>
      <w:lvlJc w:val="right"/>
      <w:pPr>
        <w:ind w:left="432" w:hanging="432"/>
      </w:pPr>
      <w:rPr>
        <w:rFonts w:hint="default"/>
      </w:rPr>
    </w:lvl>
    <w:lvl w:ilvl="3">
      <w:start w:val="1"/>
      <w:numFmt w:val="lowerLetter"/>
      <w:lvlText w:val="%4."/>
      <w:lvlJc w:val="right"/>
      <w:pPr>
        <w:tabs>
          <w:tab w:val="num" w:pos="1181"/>
        </w:tabs>
        <w:ind w:left="1181" w:hanging="173"/>
      </w:pPr>
      <w:rPr>
        <w:rFonts w:hint="default"/>
      </w:rPr>
    </w:lvl>
    <w:lvl w:ilvl="4">
      <w:start w:val="1"/>
      <w:numFmt w:val="lowerRoman"/>
      <w:lvlText w:val="%5."/>
      <w:lvlJc w:val="right"/>
      <w:pPr>
        <w:tabs>
          <w:tab w:val="num" w:pos="1800"/>
        </w:tabs>
        <w:ind w:left="1800" w:hanging="216"/>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
    <w:nsid w:val="302A0AF7"/>
    <w:multiLevelType w:val="hybridMultilevel"/>
    <w:tmpl w:val="CFD00C64"/>
    <w:lvl w:ilvl="0" w:tplc="0409000F">
      <w:start w:val="1"/>
      <w:numFmt w:val="decimal"/>
      <w:lvlText w:val="%1."/>
      <w:lvlJc w:val="left"/>
      <w:pPr>
        <w:ind w:left="1211"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5">
    <w:nsid w:val="3475396B"/>
    <w:multiLevelType w:val="multilevel"/>
    <w:tmpl w:val="11FC4E2E"/>
    <w:lvl w:ilvl="0">
      <w:start w:val="1"/>
      <w:numFmt w:val="none"/>
      <w:lvlRestart w:val="0"/>
      <w:suff w:val="nothing"/>
      <w:lvlText w:val=""/>
      <w:lvlJc w:val="right"/>
      <w:pPr>
        <w:ind w:left="432" w:hanging="432"/>
      </w:pPr>
      <w:rPr>
        <w:rFonts w:hint="default"/>
      </w:rPr>
    </w:lvl>
    <w:lvl w:ilvl="1">
      <w:start w:val="1"/>
      <w:numFmt w:val="decimal"/>
      <w:lvlText w:val="%2."/>
      <w:lvlJc w:val="right"/>
      <w:pPr>
        <w:tabs>
          <w:tab w:val="num" w:pos="547"/>
        </w:tabs>
        <w:ind w:left="562" w:hanging="202"/>
      </w:pPr>
      <w:rPr>
        <w:rFonts w:hint="default"/>
      </w:rPr>
    </w:lvl>
    <w:lvl w:ilvl="2">
      <w:start w:val="1"/>
      <w:numFmt w:val="none"/>
      <w:suff w:val="nothing"/>
      <w:lvlText w:val=""/>
      <w:lvlJc w:val="right"/>
      <w:pPr>
        <w:ind w:left="432" w:hanging="432"/>
      </w:pPr>
      <w:rPr>
        <w:rFonts w:hint="default"/>
      </w:rPr>
    </w:lvl>
    <w:lvl w:ilvl="3">
      <w:start w:val="1"/>
      <w:numFmt w:val="lowerLetter"/>
      <w:lvlText w:val="%4."/>
      <w:lvlJc w:val="right"/>
      <w:pPr>
        <w:tabs>
          <w:tab w:val="num" w:pos="1181"/>
        </w:tabs>
        <w:ind w:left="1181" w:hanging="173"/>
      </w:pPr>
      <w:rPr>
        <w:rFonts w:hint="default"/>
      </w:rPr>
    </w:lvl>
    <w:lvl w:ilvl="4">
      <w:start w:val="1"/>
      <w:numFmt w:val="lowerRoman"/>
      <w:lvlText w:val="%5."/>
      <w:lvlJc w:val="right"/>
      <w:pPr>
        <w:tabs>
          <w:tab w:val="num" w:pos="1800"/>
        </w:tabs>
        <w:ind w:left="1800" w:hanging="216"/>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6">
    <w:nsid w:val="37DB072A"/>
    <w:multiLevelType w:val="multilevel"/>
    <w:tmpl w:val="11FC4E2E"/>
    <w:lvl w:ilvl="0">
      <w:start w:val="1"/>
      <w:numFmt w:val="none"/>
      <w:lvlRestart w:val="0"/>
      <w:suff w:val="nothing"/>
      <w:lvlText w:val=""/>
      <w:lvlJc w:val="right"/>
      <w:pPr>
        <w:ind w:left="432" w:hanging="432"/>
      </w:pPr>
      <w:rPr>
        <w:rFonts w:hint="default"/>
      </w:rPr>
    </w:lvl>
    <w:lvl w:ilvl="1">
      <w:start w:val="1"/>
      <w:numFmt w:val="decimal"/>
      <w:lvlText w:val="%2."/>
      <w:lvlJc w:val="right"/>
      <w:pPr>
        <w:tabs>
          <w:tab w:val="num" w:pos="547"/>
        </w:tabs>
        <w:ind w:left="562" w:hanging="202"/>
      </w:pPr>
      <w:rPr>
        <w:rFonts w:hint="default"/>
      </w:rPr>
    </w:lvl>
    <w:lvl w:ilvl="2">
      <w:start w:val="1"/>
      <w:numFmt w:val="none"/>
      <w:suff w:val="nothing"/>
      <w:lvlText w:val=""/>
      <w:lvlJc w:val="right"/>
      <w:pPr>
        <w:ind w:left="432" w:hanging="432"/>
      </w:pPr>
      <w:rPr>
        <w:rFonts w:hint="default"/>
      </w:rPr>
    </w:lvl>
    <w:lvl w:ilvl="3">
      <w:start w:val="1"/>
      <w:numFmt w:val="lowerLetter"/>
      <w:lvlText w:val="%4."/>
      <w:lvlJc w:val="right"/>
      <w:pPr>
        <w:tabs>
          <w:tab w:val="num" w:pos="1181"/>
        </w:tabs>
        <w:ind w:left="1181" w:hanging="173"/>
      </w:pPr>
      <w:rPr>
        <w:rFonts w:hint="default"/>
      </w:rPr>
    </w:lvl>
    <w:lvl w:ilvl="4">
      <w:start w:val="1"/>
      <w:numFmt w:val="lowerRoman"/>
      <w:lvlText w:val="%5."/>
      <w:lvlJc w:val="right"/>
      <w:pPr>
        <w:tabs>
          <w:tab w:val="num" w:pos="1800"/>
        </w:tabs>
        <w:ind w:left="1800" w:hanging="216"/>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7">
    <w:nsid w:val="39A51DA7"/>
    <w:multiLevelType w:val="multilevel"/>
    <w:tmpl w:val="11FC4E2E"/>
    <w:lvl w:ilvl="0">
      <w:start w:val="1"/>
      <w:numFmt w:val="none"/>
      <w:lvlRestart w:val="0"/>
      <w:suff w:val="nothing"/>
      <w:lvlText w:val=""/>
      <w:lvlJc w:val="right"/>
      <w:pPr>
        <w:ind w:left="432" w:hanging="432"/>
      </w:pPr>
      <w:rPr>
        <w:rFonts w:hint="default"/>
      </w:rPr>
    </w:lvl>
    <w:lvl w:ilvl="1">
      <w:start w:val="1"/>
      <w:numFmt w:val="decimal"/>
      <w:lvlText w:val="%2."/>
      <w:lvlJc w:val="right"/>
      <w:pPr>
        <w:tabs>
          <w:tab w:val="num" w:pos="547"/>
        </w:tabs>
        <w:ind w:left="562" w:hanging="202"/>
      </w:pPr>
      <w:rPr>
        <w:rFonts w:hint="default"/>
      </w:rPr>
    </w:lvl>
    <w:lvl w:ilvl="2">
      <w:start w:val="1"/>
      <w:numFmt w:val="none"/>
      <w:suff w:val="nothing"/>
      <w:lvlText w:val=""/>
      <w:lvlJc w:val="right"/>
      <w:pPr>
        <w:ind w:left="432" w:hanging="432"/>
      </w:pPr>
      <w:rPr>
        <w:rFonts w:hint="default"/>
      </w:rPr>
    </w:lvl>
    <w:lvl w:ilvl="3">
      <w:start w:val="1"/>
      <w:numFmt w:val="lowerLetter"/>
      <w:lvlText w:val="%4."/>
      <w:lvlJc w:val="right"/>
      <w:pPr>
        <w:tabs>
          <w:tab w:val="num" w:pos="1181"/>
        </w:tabs>
        <w:ind w:left="1181" w:hanging="173"/>
      </w:pPr>
      <w:rPr>
        <w:rFonts w:hint="default"/>
      </w:rPr>
    </w:lvl>
    <w:lvl w:ilvl="4">
      <w:start w:val="1"/>
      <w:numFmt w:val="lowerRoman"/>
      <w:lvlText w:val="%5."/>
      <w:lvlJc w:val="right"/>
      <w:pPr>
        <w:tabs>
          <w:tab w:val="num" w:pos="1800"/>
        </w:tabs>
        <w:ind w:left="1800" w:hanging="216"/>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8">
    <w:nsid w:val="3FB95D95"/>
    <w:multiLevelType w:val="hybridMultilevel"/>
    <w:tmpl w:val="E5EE59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4CEB29F7"/>
    <w:multiLevelType w:val="multilevel"/>
    <w:tmpl w:val="3ACE5AF4"/>
    <w:lvl w:ilvl="0">
      <w:start w:val="1"/>
      <w:numFmt w:val="bullet"/>
      <w:lvlRestart w:val="0"/>
      <w:pStyle w:val="ListBullet"/>
      <w:lvlText w:val=""/>
      <w:lvlJc w:val="left"/>
      <w:pPr>
        <w:tabs>
          <w:tab w:val="num" w:pos="562"/>
        </w:tabs>
        <w:ind w:left="562" w:hanging="332"/>
      </w:pPr>
      <w:rPr>
        <w:rFonts w:ascii="Symbol" w:hAnsi="Symbol" w:cs="Times New Roman" w:hint="default"/>
      </w:rPr>
    </w:lvl>
    <w:lvl w:ilvl="1">
      <w:start w:val="1"/>
      <w:numFmt w:val="bullet"/>
      <w:pStyle w:val="ListBullet2"/>
      <w:lvlText w:val="¡"/>
      <w:lvlJc w:val="left"/>
      <w:pPr>
        <w:tabs>
          <w:tab w:val="num" w:pos="1181"/>
        </w:tabs>
        <w:ind w:left="1181" w:hanging="346"/>
      </w:pPr>
      <w:rPr>
        <w:rFonts w:ascii="Wingdings" w:hAnsi="Wingdings" w:hint="default"/>
        <w:sz w:val="14"/>
      </w:rPr>
    </w:lvl>
    <w:lvl w:ilvl="2">
      <w:start w:val="1"/>
      <w:numFmt w:val="bullet"/>
      <w:lvlText w:val="§"/>
      <w:lvlJc w:val="left"/>
      <w:pPr>
        <w:tabs>
          <w:tab w:val="num" w:pos="1800"/>
        </w:tabs>
        <w:ind w:left="1800" w:hanging="360"/>
      </w:pPr>
      <w:rPr>
        <w:rFonts w:ascii="Wingdings" w:hAnsi="Wingdings" w:hint="default"/>
        <w:sz w:val="24"/>
      </w:rPr>
    </w:lvl>
    <w:lvl w:ilvl="3">
      <w:start w:val="1"/>
      <w:numFmt w:val="bullet"/>
      <w:lvlText w:val=""/>
      <w:lvlJc w:val="left"/>
      <w:pPr>
        <w:tabs>
          <w:tab w:val="num" w:pos="1800"/>
        </w:tabs>
        <w:ind w:left="1800" w:hanging="360"/>
      </w:pPr>
      <w:rPr>
        <w:rFonts w:ascii="Symbol" w:hAnsi="Symbol" w:hint="default"/>
      </w:rPr>
    </w:lvl>
    <w:lvl w:ilvl="4">
      <w:start w:val="1"/>
      <w:numFmt w:val="bullet"/>
      <w:lvlRestart w:val="3"/>
      <w:lvlText w:val=""/>
      <w:lvlJc w:val="left"/>
      <w:pPr>
        <w:tabs>
          <w:tab w:val="num" w:pos="2520"/>
        </w:tabs>
        <w:ind w:left="252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0">
    <w:nsid w:val="4E16675B"/>
    <w:multiLevelType w:val="multilevel"/>
    <w:tmpl w:val="11FC4E2E"/>
    <w:lvl w:ilvl="0">
      <w:start w:val="1"/>
      <w:numFmt w:val="none"/>
      <w:lvlRestart w:val="0"/>
      <w:suff w:val="nothing"/>
      <w:lvlText w:val=""/>
      <w:lvlJc w:val="right"/>
      <w:pPr>
        <w:ind w:left="432" w:hanging="432"/>
      </w:pPr>
      <w:rPr>
        <w:rFonts w:hint="default"/>
      </w:rPr>
    </w:lvl>
    <w:lvl w:ilvl="1">
      <w:start w:val="1"/>
      <w:numFmt w:val="decimal"/>
      <w:lvlText w:val="%2."/>
      <w:lvlJc w:val="right"/>
      <w:pPr>
        <w:tabs>
          <w:tab w:val="num" w:pos="547"/>
        </w:tabs>
        <w:ind w:left="562" w:hanging="202"/>
      </w:pPr>
      <w:rPr>
        <w:rFonts w:hint="default"/>
      </w:rPr>
    </w:lvl>
    <w:lvl w:ilvl="2">
      <w:start w:val="1"/>
      <w:numFmt w:val="none"/>
      <w:suff w:val="nothing"/>
      <w:lvlText w:val=""/>
      <w:lvlJc w:val="right"/>
      <w:pPr>
        <w:ind w:left="432" w:hanging="432"/>
      </w:pPr>
      <w:rPr>
        <w:rFonts w:hint="default"/>
      </w:rPr>
    </w:lvl>
    <w:lvl w:ilvl="3">
      <w:start w:val="1"/>
      <w:numFmt w:val="lowerLetter"/>
      <w:lvlText w:val="%4."/>
      <w:lvlJc w:val="right"/>
      <w:pPr>
        <w:tabs>
          <w:tab w:val="num" w:pos="1181"/>
        </w:tabs>
        <w:ind w:left="1181" w:hanging="173"/>
      </w:pPr>
      <w:rPr>
        <w:rFonts w:hint="default"/>
      </w:rPr>
    </w:lvl>
    <w:lvl w:ilvl="4">
      <w:start w:val="1"/>
      <w:numFmt w:val="lowerRoman"/>
      <w:lvlText w:val="%5."/>
      <w:lvlJc w:val="right"/>
      <w:pPr>
        <w:tabs>
          <w:tab w:val="num" w:pos="1800"/>
        </w:tabs>
        <w:ind w:left="1800" w:hanging="216"/>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1">
    <w:nsid w:val="4F2B6318"/>
    <w:multiLevelType w:val="hybridMultilevel"/>
    <w:tmpl w:val="A434DA70"/>
    <w:lvl w:ilvl="0" w:tplc="BDAE447A">
      <w:start w:val="1"/>
      <w:numFmt w:val="bullet"/>
      <w:pStyle w:val="Table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5284606B"/>
    <w:multiLevelType w:val="hybridMultilevel"/>
    <w:tmpl w:val="58AE83FA"/>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nsid w:val="617049FE"/>
    <w:multiLevelType w:val="multilevel"/>
    <w:tmpl w:val="11FC4E2E"/>
    <w:lvl w:ilvl="0">
      <w:start w:val="1"/>
      <w:numFmt w:val="none"/>
      <w:lvlRestart w:val="0"/>
      <w:suff w:val="nothing"/>
      <w:lvlText w:val=""/>
      <w:lvlJc w:val="right"/>
      <w:pPr>
        <w:ind w:left="432" w:hanging="432"/>
      </w:pPr>
      <w:rPr>
        <w:rFonts w:hint="default"/>
      </w:rPr>
    </w:lvl>
    <w:lvl w:ilvl="1">
      <w:start w:val="1"/>
      <w:numFmt w:val="decimal"/>
      <w:lvlText w:val="%2."/>
      <w:lvlJc w:val="right"/>
      <w:pPr>
        <w:tabs>
          <w:tab w:val="num" w:pos="547"/>
        </w:tabs>
        <w:ind w:left="562" w:hanging="202"/>
      </w:pPr>
      <w:rPr>
        <w:rFonts w:hint="default"/>
      </w:rPr>
    </w:lvl>
    <w:lvl w:ilvl="2">
      <w:start w:val="1"/>
      <w:numFmt w:val="none"/>
      <w:suff w:val="nothing"/>
      <w:lvlText w:val=""/>
      <w:lvlJc w:val="right"/>
      <w:pPr>
        <w:ind w:left="432" w:hanging="432"/>
      </w:pPr>
      <w:rPr>
        <w:rFonts w:hint="default"/>
      </w:rPr>
    </w:lvl>
    <w:lvl w:ilvl="3">
      <w:start w:val="1"/>
      <w:numFmt w:val="lowerLetter"/>
      <w:lvlText w:val="%4."/>
      <w:lvlJc w:val="right"/>
      <w:pPr>
        <w:tabs>
          <w:tab w:val="num" w:pos="1181"/>
        </w:tabs>
        <w:ind w:left="1181" w:hanging="173"/>
      </w:pPr>
      <w:rPr>
        <w:rFonts w:hint="default"/>
      </w:rPr>
    </w:lvl>
    <w:lvl w:ilvl="4">
      <w:start w:val="1"/>
      <w:numFmt w:val="lowerRoman"/>
      <w:lvlText w:val="%5."/>
      <w:lvlJc w:val="right"/>
      <w:pPr>
        <w:tabs>
          <w:tab w:val="num" w:pos="1800"/>
        </w:tabs>
        <w:ind w:left="1800" w:hanging="216"/>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4">
    <w:nsid w:val="65F5261E"/>
    <w:multiLevelType w:val="multilevel"/>
    <w:tmpl w:val="11FC4E2E"/>
    <w:lvl w:ilvl="0">
      <w:start w:val="1"/>
      <w:numFmt w:val="none"/>
      <w:lvlRestart w:val="0"/>
      <w:suff w:val="nothing"/>
      <w:lvlText w:val=""/>
      <w:lvlJc w:val="right"/>
      <w:pPr>
        <w:ind w:left="432" w:hanging="432"/>
      </w:pPr>
      <w:rPr>
        <w:rFonts w:hint="default"/>
      </w:rPr>
    </w:lvl>
    <w:lvl w:ilvl="1">
      <w:start w:val="1"/>
      <w:numFmt w:val="decimal"/>
      <w:lvlText w:val="%2."/>
      <w:lvlJc w:val="right"/>
      <w:pPr>
        <w:tabs>
          <w:tab w:val="num" w:pos="547"/>
        </w:tabs>
        <w:ind w:left="562" w:hanging="202"/>
      </w:pPr>
      <w:rPr>
        <w:rFonts w:hint="default"/>
      </w:rPr>
    </w:lvl>
    <w:lvl w:ilvl="2">
      <w:start w:val="1"/>
      <w:numFmt w:val="none"/>
      <w:suff w:val="nothing"/>
      <w:lvlText w:val=""/>
      <w:lvlJc w:val="right"/>
      <w:pPr>
        <w:ind w:left="432" w:hanging="432"/>
      </w:pPr>
      <w:rPr>
        <w:rFonts w:hint="default"/>
      </w:rPr>
    </w:lvl>
    <w:lvl w:ilvl="3">
      <w:start w:val="1"/>
      <w:numFmt w:val="lowerLetter"/>
      <w:lvlText w:val="%4."/>
      <w:lvlJc w:val="right"/>
      <w:pPr>
        <w:tabs>
          <w:tab w:val="num" w:pos="1181"/>
        </w:tabs>
        <w:ind w:left="1181" w:hanging="173"/>
      </w:pPr>
      <w:rPr>
        <w:rFonts w:hint="default"/>
      </w:rPr>
    </w:lvl>
    <w:lvl w:ilvl="4">
      <w:start w:val="1"/>
      <w:numFmt w:val="lowerRoman"/>
      <w:lvlText w:val="%5."/>
      <w:lvlJc w:val="right"/>
      <w:pPr>
        <w:tabs>
          <w:tab w:val="num" w:pos="1800"/>
        </w:tabs>
        <w:ind w:left="1800" w:hanging="216"/>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5">
    <w:nsid w:val="674056BA"/>
    <w:multiLevelType w:val="multilevel"/>
    <w:tmpl w:val="11FC4E2E"/>
    <w:lvl w:ilvl="0">
      <w:start w:val="1"/>
      <w:numFmt w:val="none"/>
      <w:lvlRestart w:val="0"/>
      <w:suff w:val="nothing"/>
      <w:lvlText w:val=""/>
      <w:lvlJc w:val="right"/>
      <w:pPr>
        <w:ind w:left="432" w:hanging="432"/>
      </w:pPr>
      <w:rPr>
        <w:rFonts w:hint="default"/>
      </w:rPr>
    </w:lvl>
    <w:lvl w:ilvl="1">
      <w:start w:val="1"/>
      <w:numFmt w:val="decimal"/>
      <w:lvlText w:val="%2."/>
      <w:lvlJc w:val="right"/>
      <w:pPr>
        <w:tabs>
          <w:tab w:val="num" w:pos="547"/>
        </w:tabs>
        <w:ind w:left="562" w:hanging="202"/>
      </w:pPr>
      <w:rPr>
        <w:rFonts w:hint="default"/>
      </w:rPr>
    </w:lvl>
    <w:lvl w:ilvl="2">
      <w:start w:val="1"/>
      <w:numFmt w:val="none"/>
      <w:suff w:val="nothing"/>
      <w:lvlText w:val=""/>
      <w:lvlJc w:val="right"/>
      <w:pPr>
        <w:ind w:left="432" w:hanging="432"/>
      </w:pPr>
      <w:rPr>
        <w:rFonts w:hint="default"/>
      </w:rPr>
    </w:lvl>
    <w:lvl w:ilvl="3">
      <w:start w:val="1"/>
      <w:numFmt w:val="lowerLetter"/>
      <w:lvlText w:val="%4."/>
      <w:lvlJc w:val="right"/>
      <w:pPr>
        <w:tabs>
          <w:tab w:val="num" w:pos="1181"/>
        </w:tabs>
        <w:ind w:left="1181" w:hanging="173"/>
      </w:pPr>
      <w:rPr>
        <w:rFonts w:hint="default"/>
      </w:rPr>
    </w:lvl>
    <w:lvl w:ilvl="4">
      <w:start w:val="1"/>
      <w:numFmt w:val="lowerRoman"/>
      <w:lvlText w:val="%5."/>
      <w:lvlJc w:val="right"/>
      <w:pPr>
        <w:tabs>
          <w:tab w:val="num" w:pos="1800"/>
        </w:tabs>
        <w:ind w:left="1800" w:hanging="216"/>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6">
    <w:nsid w:val="693F5C49"/>
    <w:multiLevelType w:val="hybridMultilevel"/>
    <w:tmpl w:val="35042742"/>
    <w:lvl w:ilvl="0" w:tplc="8FF89162">
      <w:start w:val="1"/>
      <w:numFmt w:val="decimal"/>
      <w:pStyle w:val="TableNumber"/>
      <w:lvlText w:val="%1."/>
      <w:lvlJc w:val="left"/>
      <w:pPr>
        <w:ind w:left="1356"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C37470A"/>
    <w:multiLevelType w:val="hybridMultilevel"/>
    <w:tmpl w:val="03648F4C"/>
    <w:lvl w:ilvl="0" w:tplc="6F5C8D58">
      <w:start w:val="1"/>
      <w:numFmt w:val="bullet"/>
      <w:pStyle w:val="021BulletIndent2"/>
      <w:lvlText w:val=""/>
      <w:lvlJc w:val="left"/>
      <w:pPr>
        <w:ind w:left="890" w:hanging="360"/>
      </w:pPr>
      <w:rPr>
        <w:rFonts w:ascii="Symbol" w:hAnsi="Symbol" w:hint="default"/>
        <w:sz w:val="24"/>
        <w:szCs w:val="24"/>
      </w:rPr>
    </w:lvl>
    <w:lvl w:ilvl="1" w:tplc="04070003" w:tentative="1">
      <w:start w:val="1"/>
      <w:numFmt w:val="bullet"/>
      <w:lvlText w:val="o"/>
      <w:lvlJc w:val="left"/>
      <w:pPr>
        <w:ind w:left="1610" w:hanging="360"/>
      </w:pPr>
      <w:rPr>
        <w:rFonts w:ascii="Courier New" w:hAnsi="Courier New" w:cs="Courier New" w:hint="default"/>
      </w:rPr>
    </w:lvl>
    <w:lvl w:ilvl="2" w:tplc="04070005" w:tentative="1">
      <w:start w:val="1"/>
      <w:numFmt w:val="bullet"/>
      <w:lvlText w:val=""/>
      <w:lvlJc w:val="left"/>
      <w:pPr>
        <w:ind w:left="2330" w:hanging="360"/>
      </w:pPr>
      <w:rPr>
        <w:rFonts w:ascii="Wingdings" w:hAnsi="Wingdings" w:hint="default"/>
      </w:rPr>
    </w:lvl>
    <w:lvl w:ilvl="3" w:tplc="04070001" w:tentative="1">
      <w:start w:val="1"/>
      <w:numFmt w:val="bullet"/>
      <w:lvlText w:val=""/>
      <w:lvlJc w:val="left"/>
      <w:pPr>
        <w:ind w:left="3050" w:hanging="360"/>
      </w:pPr>
      <w:rPr>
        <w:rFonts w:ascii="Symbol" w:hAnsi="Symbol" w:hint="default"/>
      </w:rPr>
    </w:lvl>
    <w:lvl w:ilvl="4" w:tplc="04070003" w:tentative="1">
      <w:start w:val="1"/>
      <w:numFmt w:val="bullet"/>
      <w:lvlText w:val="o"/>
      <w:lvlJc w:val="left"/>
      <w:pPr>
        <w:ind w:left="3770" w:hanging="360"/>
      </w:pPr>
      <w:rPr>
        <w:rFonts w:ascii="Courier New" w:hAnsi="Courier New" w:cs="Courier New" w:hint="default"/>
      </w:rPr>
    </w:lvl>
    <w:lvl w:ilvl="5" w:tplc="04070005" w:tentative="1">
      <w:start w:val="1"/>
      <w:numFmt w:val="bullet"/>
      <w:lvlText w:val=""/>
      <w:lvlJc w:val="left"/>
      <w:pPr>
        <w:ind w:left="4490" w:hanging="360"/>
      </w:pPr>
      <w:rPr>
        <w:rFonts w:ascii="Wingdings" w:hAnsi="Wingdings" w:hint="default"/>
      </w:rPr>
    </w:lvl>
    <w:lvl w:ilvl="6" w:tplc="04070001" w:tentative="1">
      <w:start w:val="1"/>
      <w:numFmt w:val="bullet"/>
      <w:lvlText w:val=""/>
      <w:lvlJc w:val="left"/>
      <w:pPr>
        <w:ind w:left="5210" w:hanging="360"/>
      </w:pPr>
      <w:rPr>
        <w:rFonts w:ascii="Symbol" w:hAnsi="Symbol" w:hint="default"/>
      </w:rPr>
    </w:lvl>
    <w:lvl w:ilvl="7" w:tplc="04070003" w:tentative="1">
      <w:start w:val="1"/>
      <w:numFmt w:val="bullet"/>
      <w:lvlText w:val="o"/>
      <w:lvlJc w:val="left"/>
      <w:pPr>
        <w:ind w:left="5930" w:hanging="360"/>
      </w:pPr>
      <w:rPr>
        <w:rFonts w:ascii="Courier New" w:hAnsi="Courier New" w:cs="Courier New" w:hint="default"/>
      </w:rPr>
    </w:lvl>
    <w:lvl w:ilvl="8" w:tplc="04070005" w:tentative="1">
      <w:start w:val="1"/>
      <w:numFmt w:val="bullet"/>
      <w:lvlText w:val=""/>
      <w:lvlJc w:val="left"/>
      <w:pPr>
        <w:ind w:left="6650" w:hanging="360"/>
      </w:pPr>
      <w:rPr>
        <w:rFonts w:ascii="Wingdings" w:hAnsi="Wingdings" w:hint="default"/>
      </w:rPr>
    </w:lvl>
  </w:abstractNum>
  <w:abstractNum w:abstractNumId="18">
    <w:nsid w:val="6FBF3F45"/>
    <w:multiLevelType w:val="multilevel"/>
    <w:tmpl w:val="11FC4E2E"/>
    <w:lvl w:ilvl="0">
      <w:start w:val="1"/>
      <w:numFmt w:val="none"/>
      <w:lvlRestart w:val="0"/>
      <w:suff w:val="nothing"/>
      <w:lvlText w:val=""/>
      <w:lvlJc w:val="right"/>
      <w:pPr>
        <w:ind w:left="432" w:hanging="432"/>
      </w:pPr>
      <w:rPr>
        <w:rFonts w:hint="default"/>
      </w:rPr>
    </w:lvl>
    <w:lvl w:ilvl="1">
      <w:start w:val="1"/>
      <w:numFmt w:val="decimal"/>
      <w:lvlText w:val="%2."/>
      <w:lvlJc w:val="right"/>
      <w:pPr>
        <w:tabs>
          <w:tab w:val="num" w:pos="547"/>
        </w:tabs>
        <w:ind w:left="562" w:hanging="202"/>
      </w:pPr>
      <w:rPr>
        <w:rFonts w:hint="default"/>
      </w:rPr>
    </w:lvl>
    <w:lvl w:ilvl="2">
      <w:start w:val="1"/>
      <w:numFmt w:val="none"/>
      <w:suff w:val="nothing"/>
      <w:lvlText w:val=""/>
      <w:lvlJc w:val="right"/>
      <w:pPr>
        <w:ind w:left="432" w:hanging="432"/>
      </w:pPr>
      <w:rPr>
        <w:rFonts w:hint="default"/>
      </w:rPr>
    </w:lvl>
    <w:lvl w:ilvl="3">
      <w:start w:val="1"/>
      <w:numFmt w:val="lowerLetter"/>
      <w:lvlText w:val="%4."/>
      <w:lvlJc w:val="right"/>
      <w:pPr>
        <w:tabs>
          <w:tab w:val="num" w:pos="1181"/>
        </w:tabs>
        <w:ind w:left="1181" w:hanging="173"/>
      </w:pPr>
      <w:rPr>
        <w:rFonts w:hint="default"/>
      </w:rPr>
    </w:lvl>
    <w:lvl w:ilvl="4">
      <w:start w:val="1"/>
      <w:numFmt w:val="lowerRoman"/>
      <w:lvlText w:val="%5."/>
      <w:lvlJc w:val="right"/>
      <w:pPr>
        <w:tabs>
          <w:tab w:val="num" w:pos="1800"/>
        </w:tabs>
        <w:ind w:left="1800" w:hanging="216"/>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9">
    <w:nsid w:val="772C363B"/>
    <w:multiLevelType w:val="multilevel"/>
    <w:tmpl w:val="11FC4E2E"/>
    <w:lvl w:ilvl="0">
      <w:start w:val="1"/>
      <w:numFmt w:val="none"/>
      <w:lvlRestart w:val="0"/>
      <w:suff w:val="nothing"/>
      <w:lvlText w:val=""/>
      <w:lvlJc w:val="right"/>
      <w:pPr>
        <w:ind w:left="432" w:hanging="432"/>
      </w:pPr>
      <w:rPr>
        <w:rFonts w:hint="default"/>
      </w:rPr>
    </w:lvl>
    <w:lvl w:ilvl="1">
      <w:start w:val="1"/>
      <w:numFmt w:val="decimal"/>
      <w:lvlText w:val="%2."/>
      <w:lvlJc w:val="right"/>
      <w:pPr>
        <w:tabs>
          <w:tab w:val="num" w:pos="547"/>
        </w:tabs>
        <w:ind w:left="562" w:hanging="202"/>
      </w:pPr>
      <w:rPr>
        <w:rFonts w:hint="default"/>
      </w:rPr>
    </w:lvl>
    <w:lvl w:ilvl="2">
      <w:start w:val="1"/>
      <w:numFmt w:val="none"/>
      <w:suff w:val="nothing"/>
      <w:lvlText w:val=""/>
      <w:lvlJc w:val="right"/>
      <w:pPr>
        <w:ind w:left="432" w:hanging="432"/>
      </w:pPr>
      <w:rPr>
        <w:rFonts w:hint="default"/>
      </w:rPr>
    </w:lvl>
    <w:lvl w:ilvl="3">
      <w:start w:val="1"/>
      <w:numFmt w:val="lowerLetter"/>
      <w:lvlText w:val="%4."/>
      <w:lvlJc w:val="right"/>
      <w:pPr>
        <w:tabs>
          <w:tab w:val="num" w:pos="1181"/>
        </w:tabs>
        <w:ind w:left="1181" w:hanging="173"/>
      </w:pPr>
      <w:rPr>
        <w:rFonts w:hint="default"/>
      </w:rPr>
    </w:lvl>
    <w:lvl w:ilvl="4">
      <w:start w:val="1"/>
      <w:numFmt w:val="lowerRoman"/>
      <w:lvlText w:val="%5."/>
      <w:lvlJc w:val="right"/>
      <w:pPr>
        <w:tabs>
          <w:tab w:val="num" w:pos="1800"/>
        </w:tabs>
        <w:ind w:left="1800" w:hanging="216"/>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num w:numId="1">
    <w:abstractNumId w:val="9"/>
  </w:num>
  <w:num w:numId="2">
    <w:abstractNumId w:val="2"/>
  </w:num>
  <w:num w:numId="3">
    <w:abstractNumId w:val="2"/>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17"/>
  </w:num>
  <w:num w:numId="9">
    <w:abstractNumId w:val="11"/>
  </w:num>
  <w:num w:numId="10">
    <w:abstractNumId w:val="16"/>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
  </w:num>
  <w:num w:numId="19">
    <w:abstractNumId w:val="10"/>
  </w:num>
  <w:num w:numId="20">
    <w:abstractNumId w:val="3"/>
  </w:num>
  <w:num w:numId="21">
    <w:abstractNumId w:val="18"/>
  </w:num>
  <w:num w:numId="22">
    <w:abstractNumId w:val="0"/>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6"/>
  </w:num>
  <w:num w:numId="32">
    <w:abstractNumId w:val="19"/>
  </w:num>
  <w:num w:numId="33">
    <w:abstractNumId w:val="7"/>
  </w:num>
  <w:num w:numId="34">
    <w:abstractNumId w:val="15"/>
  </w:num>
  <w:num w:numId="35">
    <w:abstractNumId w:val="14"/>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2"/>
  </w:num>
  <w:num w:numId="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8"/>
  </w:num>
  <w:num w:numId="42">
    <w:abstractNumId w:val="2"/>
    <w:lvlOverride w:ilvl="0">
      <w:startOverride w:val="22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
  </w:num>
  <w:num w:numId="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
  </w:num>
  <w:num w:numId="48">
    <w:abstractNumId w:val="2"/>
  </w:num>
  <w:num w:numId="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
    <w:lvlOverride w:ilvl="0">
      <w:startOverride w:val="279"/>
    </w:lvlOverride>
    <w:lvlOverride w:ilvl="1">
      <w:startOverride w:val="9"/>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noPunctuationKerning/>
  <w:characterSpacingControl w:val="doNotCompress"/>
  <w:hdrShapeDefaults>
    <o:shapedefaults v:ext="edit" spidmax="10241" fillcolor="#039">
      <v:fill color="#039"/>
      <o:colormru v:ext="edit" colors="#039"/>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4B04"/>
    <w:rsid w:val="00000C36"/>
    <w:rsid w:val="000010DB"/>
    <w:rsid w:val="00004858"/>
    <w:rsid w:val="00006983"/>
    <w:rsid w:val="00007771"/>
    <w:rsid w:val="00012A32"/>
    <w:rsid w:val="00013400"/>
    <w:rsid w:val="00014FCB"/>
    <w:rsid w:val="00016638"/>
    <w:rsid w:val="00017068"/>
    <w:rsid w:val="00017150"/>
    <w:rsid w:val="000215F4"/>
    <w:rsid w:val="0002223F"/>
    <w:rsid w:val="00023E6E"/>
    <w:rsid w:val="00024286"/>
    <w:rsid w:val="000247C9"/>
    <w:rsid w:val="0003072A"/>
    <w:rsid w:val="00035788"/>
    <w:rsid w:val="000427B3"/>
    <w:rsid w:val="0004574C"/>
    <w:rsid w:val="00046C8D"/>
    <w:rsid w:val="0004779F"/>
    <w:rsid w:val="0005153B"/>
    <w:rsid w:val="00055A46"/>
    <w:rsid w:val="00055F3F"/>
    <w:rsid w:val="000575A3"/>
    <w:rsid w:val="00060E73"/>
    <w:rsid w:val="0006568F"/>
    <w:rsid w:val="00066268"/>
    <w:rsid w:val="0007294A"/>
    <w:rsid w:val="00072C08"/>
    <w:rsid w:val="00075979"/>
    <w:rsid w:val="00081098"/>
    <w:rsid w:val="00081CE7"/>
    <w:rsid w:val="00082236"/>
    <w:rsid w:val="00087F6B"/>
    <w:rsid w:val="00092410"/>
    <w:rsid w:val="0009452F"/>
    <w:rsid w:val="000967C1"/>
    <w:rsid w:val="000A5F0B"/>
    <w:rsid w:val="000A6179"/>
    <w:rsid w:val="000B0794"/>
    <w:rsid w:val="000B0E49"/>
    <w:rsid w:val="000C35CC"/>
    <w:rsid w:val="000C77CE"/>
    <w:rsid w:val="000C7EE5"/>
    <w:rsid w:val="000D1EAF"/>
    <w:rsid w:val="000D439C"/>
    <w:rsid w:val="000D7E50"/>
    <w:rsid w:val="000E1E06"/>
    <w:rsid w:val="000E3D03"/>
    <w:rsid w:val="000E3D08"/>
    <w:rsid w:val="000E6CFC"/>
    <w:rsid w:val="000F0098"/>
    <w:rsid w:val="000F02FB"/>
    <w:rsid w:val="000F2013"/>
    <w:rsid w:val="000F5AF4"/>
    <w:rsid w:val="000F5B94"/>
    <w:rsid w:val="000F75A9"/>
    <w:rsid w:val="00103FEB"/>
    <w:rsid w:val="00111170"/>
    <w:rsid w:val="00111D32"/>
    <w:rsid w:val="00111DBA"/>
    <w:rsid w:val="001178D4"/>
    <w:rsid w:val="0012094C"/>
    <w:rsid w:val="001224C2"/>
    <w:rsid w:val="001240B5"/>
    <w:rsid w:val="00132575"/>
    <w:rsid w:val="001325CC"/>
    <w:rsid w:val="00134770"/>
    <w:rsid w:val="00134807"/>
    <w:rsid w:val="0013719A"/>
    <w:rsid w:val="00140EF2"/>
    <w:rsid w:val="001468CD"/>
    <w:rsid w:val="00150659"/>
    <w:rsid w:val="001513C8"/>
    <w:rsid w:val="00153AA8"/>
    <w:rsid w:val="00155B3C"/>
    <w:rsid w:val="00162C1C"/>
    <w:rsid w:val="00163060"/>
    <w:rsid w:val="00166A70"/>
    <w:rsid w:val="00171358"/>
    <w:rsid w:val="00171B24"/>
    <w:rsid w:val="001750BB"/>
    <w:rsid w:val="001815F7"/>
    <w:rsid w:val="00182FA9"/>
    <w:rsid w:val="00185D77"/>
    <w:rsid w:val="00186BE9"/>
    <w:rsid w:val="001879B3"/>
    <w:rsid w:val="00190DE1"/>
    <w:rsid w:val="0019141F"/>
    <w:rsid w:val="00191758"/>
    <w:rsid w:val="00195A2F"/>
    <w:rsid w:val="00197F8D"/>
    <w:rsid w:val="001A415D"/>
    <w:rsid w:val="001A4F8F"/>
    <w:rsid w:val="001A6765"/>
    <w:rsid w:val="001A7A79"/>
    <w:rsid w:val="001B263D"/>
    <w:rsid w:val="001B337B"/>
    <w:rsid w:val="001B3DC4"/>
    <w:rsid w:val="001C2E6F"/>
    <w:rsid w:val="001C512E"/>
    <w:rsid w:val="001C59E5"/>
    <w:rsid w:val="001D285B"/>
    <w:rsid w:val="001D65ED"/>
    <w:rsid w:val="001E229D"/>
    <w:rsid w:val="001E4B1B"/>
    <w:rsid w:val="001F4431"/>
    <w:rsid w:val="001F53BB"/>
    <w:rsid w:val="001F5A0A"/>
    <w:rsid w:val="00203A9B"/>
    <w:rsid w:val="00205D63"/>
    <w:rsid w:val="00206AC9"/>
    <w:rsid w:val="0020774E"/>
    <w:rsid w:val="002161B6"/>
    <w:rsid w:val="002252E7"/>
    <w:rsid w:val="00227A8E"/>
    <w:rsid w:val="002315ED"/>
    <w:rsid w:val="0023277A"/>
    <w:rsid w:val="00242207"/>
    <w:rsid w:val="00244D9A"/>
    <w:rsid w:val="00247FE4"/>
    <w:rsid w:val="00250D52"/>
    <w:rsid w:val="002538D2"/>
    <w:rsid w:val="00255169"/>
    <w:rsid w:val="002608AC"/>
    <w:rsid w:val="002624D8"/>
    <w:rsid w:val="00262A55"/>
    <w:rsid w:val="00264A42"/>
    <w:rsid w:val="00265B9F"/>
    <w:rsid w:val="00265D97"/>
    <w:rsid w:val="0027576E"/>
    <w:rsid w:val="00276137"/>
    <w:rsid w:val="00277782"/>
    <w:rsid w:val="00280ACE"/>
    <w:rsid w:val="00281CA0"/>
    <w:rsid w:val="00283ADE"/>
    <w:rsid w:val="0028484F"/>
    <w:rsid w:val="00286A1E"/>
    <w:rsid w:val="00291C95"/>
    <w:rsid w:val="00291F29"/>
    <w:rsid w:val="00293AF4"/>
    <w:rsid w:val="0029428E"/>
    <w:rsid w:val="00295448"/>
    <w:rsid w:val="002A4355"/>
    <w:rsid w:val="002A46D2"/>
    <w:rsid w:val="002A519F"/>
    <w:rsid w:val="002A574E"/>
    <w:rsid w:val="002A6FC0"/>
    <w:rsid w:val="002B0429"/>
    <w:rsid w:val="002B6CA2"/>
    <w:rsid w:val="002B7EB1"/>
    <w:rsid w:val="002C5382"/>
    <w:rsid w:val="002D0CF7"/>
    <w:rsid w:val="002D1F24"/>
    <w:rsid w:val="002D46DA"/>
    <w:rsid w:val="002E504A"/>
    <w:rsid w:val="002F33C3"/>
    <w:rsid w:val="002F3409"/>
    <w:rsid w:val="002F6CC6"/>
    <w:rsid w:val="00301895"/>
    <w:rsid w:val="00301FB7"/>
    <w:rsid w:val="00302EA8"/>
    <w:rsid w:val="00305C25"/>
    <w:rsid w:val="003069FB"/>
    <w:rsid w:val="003104F8"/>
    <w:rsid w:val="00311844"/>
    <w:rsid w:val="0031302B"/>
    <w:rsid w:val="00313FF9"/>
    <w:rsid w:val="00315DEE"/>
    <w:rsid w:val="00323D16"/>
    <w:rsid w:val="003361DC"/>
    <w:rsid w:val="00336CB3"/>
    <w:rsid w:val="003379A9"/>
    <w:rsid w:val="00337D26"/>
    <w:rsid w:val="003413B7"/>
    <w:rsid w:val="00342869"/>
    <w:rsid w:val="00351E92"/>
    <w:rsid w:val="00354ACA"/>
    <w:rsid w:val="0036121F"/>
    <w:rsid w:val="003653A0"/>
    <w:rsid w:val="00365CAB"/>
    <w:rsid w:val="00366721"/>
    <w:rsid w:val="00367E5C"/>
    <w:rsid w:val="00373729"/>
    <w:rsid w:val="0037526A"/>
    <w:rsid w:val="003760C4"/>
    <w:rsid w:val="0038205E"/>
    <w:rsid w:val="003939E4"/>
    <w:rsid w:val="003965C6"/>
    <w:rsid w:val="003A1796"/>
    <w:rsid w:val="003A24B3"/>
    <w:rsid w:val="003A5979"/>
    <w:rsid w:val="003A7F42"/>
    <w:rsid w:val="003B120A"/>
    <w:rsid w:val="003C284D"/>
    <w:rsid w:val="003D0763"/>
    <w:rsid w:val="003D753D"/>
    <w:rsid w:val="003E22ED"/>
    <w:rsid w:val="003F4E67"/>
    <w:rsid w:val="003F711F"/>
    <w:rsid w:val="00406509"/>
    <w:rsid w:val="00412C34"/>
    <w:rsid w:val="00414477"/>
    <w:rsid w:val="00423F72"/>
    <w:rsid w:val="00424DCF"/>
    <w:rsid w:val="00425954"/>
    <w:rsid w:val="00425A6D"/>
    <w:rsid w:val="00427859"/>
    <w:rsid w:val="00430619"/>
    <w:rsid w:val="00430FC6"/>
    <w:rsid w:val="0044439D"/>
    <w:rsid w:val="0044698B"/>
    <w:rsid w:val="0045197C"/>
    <w:rsid w:val="00452480"/>
    <w:rsid w:val="0045309D"/>
    <w:rsid w:val="0045523E"/>
    <w:rsid w:val="00455C5C"/>
    <w:rsid w:val="00457F8E"/>
    <w:rsid w:val="00460074"/>
    <w:rsid w:val="004637D1"/>
    <w:rsid w:val="00470006"/>
    <w:rsid w:val="004729CE"/>
    <w:rsid w:val="00475B54"/>
    <w:rsid w:val="00476A17"/>
    <w:rsid w:val="004779FA"/>
    <w:rsid w:val="004807B6"/>
    <w:rsid w:val="0048464E"/>
    <w:rsid w:val="00484C67"/>
    <w:rsid w:val="004868F7"/>
    <w:rsid w:val="00496951"/>
    <w:rsid w:val="00496B82"/>
    <w:rsid w:val="004A0C69"/>
    <w:rsid w:val="004A3841"/>
    <w:rsid w:val="004A5073"/>
    <w:rsid w:val="004B1FE9"/>
    <w:rsid w:val="004B2917"/>
    <w:rsid w:val="004B29AA"/>
    <w:rsid w:val="004B2EB5"/>
    <w:rsid w:val="004B3E58"/>
    <w:rsid w:val="004B4670"/>
    <w:rsid w:val="004C09F9"/>
    <w:rsid w:val="004C1581"/>
    <w:rsid w:val="004C2855"/>
    <w:rsid w:val="004C357C"/>
    <w:rsid w:val="004D14E3"/>
    <w:rsid w:val="004D2634"/>
    <w:rsid w:val="004D596C"/>
    <w:rsid w:val="004D6770"/>
    <w:rsid w:val="004D68B1"/>
    <w:rsid w:val="004E4B04"/>
    <w:rsid w:val="004E5389"/>
    <w:rsid w:val="004E5E00"/>
    <w:rsid w:val="004F5901"/>
    <w:rsid w:val="005016FE"/>
    <w:rsid w:val="0050474A"/>
    <w:rsid w:val="005053FA"/>
    <w:rsid w:val="00506D45"/>
    <w:rsid w:val="00506E92"/>
    <w:rsid w:val="00513CFA"/>
    <w:rsid w:val="005145AC"/>
    <w:rsid w:val="005145E3"/>
    <w:rsid w:val="00517D14"/>
    <w:rsid w:val="005209C0"/>
    <w:rsid w:val="00534B59"/>
    <w:rsid w:val="00535A43"/>
    <w:rsid w:val="005374F6"/>
    <w:rsid w:val="00544C7E"/>
    <w:rsid w:val="005546C5"/>
    <w:rsid w:val="00555FF5"/>
    <w:rsid w:val="005635E9"/>
    <w:rsid w:val="00563713"/>
    <w:rsid w:val="00564AA0"/>
    <w:rsid w:val="0056666F"/>
    <w:rsid w:val="00567887"/>
    <w:rsid w:val="00567A52"/>
    <w:rsid w:val="00567D2B"/>
    <w:rsid w:val="005745E3"/>
    <w:rsid w:val="0058221F"/>
    <w:rsid w:val="005827C6"/>
    <w:rsid w:val="00583AC4"/>
    <w:rsid w:val="00591160"/>
    <w:rsid w:val="00593A59"/>
    <w:rsid w:val="00595CD4"/>
    <w:rsid w:val="00597283"/>
    <w:rsid w:val="00597F1F"/>
    <w:rsid w:val="005A0907"/>
    <w:rsid w:val="005A3092"/>
    <w:rsid w:val="005A4A41"/>
    <w:rsid w:val="005B093C"/>
    <w:rsid w:val="005B1B7E"/>
    <w:rsid w:val="005B2185"/>
    <w:rsid w:val="005B25B2"/>
    <w:rsid w:val="005B2F62"/>
    <w:rsid w:val="005B490A"/>
    <w:rsid w:val="005B4AF7"/>
    <w:rsid w:val="005B6342"/>
    <w:rsid w:val="005C1ED7"/>
    <w:rsid w:val="005C293C"/>
    <w:rsid w:val="005C38E6"/>
    <w:rsid w:val="005C4383"/>
    <w:rsid w:val="005C4389"/>
    <w:rsid w:val="005C554D"/>
    <w:rsid w:val="005C725B"/>
    <w:rsid w:val="005D0E8E"/>
    <w:rsid w:val="005D2369"/>
    <w:rsid w:val="005D3CB8"/>
    <w:rsid w:val="005D61E0"/>
    <w:rsid w:val="005D7C6E"/>
    <w:rsid w:val="005E113B"/>
    <w:rsid w:val="005E1808"/>
    <w:rsid w:val="005E1ECB"/>
    <w:rsid w:val="005F0BA1"/>
    <w:rsid w:val="005F2ADD"/>
    <w:rsid w:val="005F45FC"/>
    <w:rsid w:val="005F55FD"/>
    <w:rsid w:val="005F5C6B"/>
    <w:rsid w:val="00601C1D"/>
    <w:rsid w:val="0060260C"/>
    <w:rsid w:val="00613BEA"/>
    <w:rsid w:val="00613DA2"/>
    <w:rsid w:val="00616895"/>
    <w:rsid w:val="00620A7B"/>
    <w:rsid w:val="00621CE9"/>
    <w:rsid w:val="00630D64"/>
    <w:rsid w:val="006320F6"/>
    <w:rsid w:val="00634B3C"/>
    <w:rsid w:val="00634D4E"/>
    <w:rsid w:val="00641EDF"/>
    <w:rsid w:val="0064413F"/>
    <w:rsid w:val="006444EB"/>
    <w:rsid w:val="00645C00"/>
    <w:rsid w:val="00656357"/>
    <w:rsid w:val="0065691B"/>
    <w:rsid w:val="006632EF"/>
    <w:rsid w:val="00664FF4"/>
    <w:rsid w:val="00665C0F"/>
    <w:rsid w:val="006663F1"/>
    <w:rsid w:val="00666C31"/>
    <w:rsid w:val="00673EF4"/>
    <w:rsid w:val="0069370E"/>
    <w:rsid w:val="00695337"/>
    <w:rsid w:val="0069633C"/>
    <w:rsid w:val="00697496"/>
    <w:rsid w:val="00697BBE"/>
    <w:rsid w:val="006A5754"/>
    <w:rsid w:val="006B1CFF"/>
    <w:rsid w:val="006B5F7F"/>
    <w:rsid w:val="006C06C6"/>
    <w:rsid w:val="006C477E"/>
    <w:rsid w:val="006C5AC2"/>
    <w:rsid w:val="006C756C"/>
    <w:rsid w:val="006D19B7"/>
    <w:rsid w:val="006D2188"/>
    <w:rsid w:val="006E1B7B"/>
    <w:rsid w:val="006E25C0"/>
    <w:rsid w:val="006E5D59"/>
    <w:rsid w:val="006E5F91"/>
    <w:rsid w:val="006F2046"/>
    <w:rsid w:val="006F21A8"/>
    <w:rsid w:val="006F5280"/>
    <w:rsid w:val="00703841"/>
    <w:rsid w:val="00704343"/>
    <w:rsid w:val="007060E5"/>
    <w:rsid w:val="00713044"/>
    <w:rsid w:val="0071384F"/>
    <w:rsid w:val="007206A4"/>
    <w:rsid w:val="00726A59"/>
    <w:rsid w:val="00727DB1"/>
    <w:rsid w:val="00727DC1"/>
    <w:rsid w:val="0073172F"/>
    <w:rsid w:val="0073270F"/>
    <w:rsid w:val="00741BFF"/>
    <w:rsid w:val="007424A0"/>
    <w:rsid w:val="00745AFE"/>
    <w:rsid w:val="00754AA9"/>
    <w:rsid w:val="0075606A"/>
    <w:rsid w:val="00756854"/>
    <w:rsid w:val="007572C3"/>
    <w:rsid w:val="00757946"/>
    <w:rsid w:val="00765408"/>
    <w:rsid w:val="007673F2"/>
    <w:rsid w:val="007678EA"/>
    <w:rsid w:val="00767EB4"/>
    <w:rsid w:val="00771031"/>
    <w:rsid w:val="007729D4"/>
    <w:rsid w:val="0077351F"/>
    <w:rsid w:val="007760DD"/>
    <w:rsid w:val="00776968"/>
    <w:rsid w:val="007846AD"/>
    <w:rsid w:val="007851FB"/>
    <w:rsid w:val="00787C05"/>
    <w:rsid w:val="007917FB"/>
    <w:rsid w:val="00793ECF"/>
    <w:rsid w:val="0079692F"/>
    <w:rsid w:val="007A0F46"/>
    <w:rsid w:val="007B0834"/>
    <w:rsid w:val="007B0A2D"/>
    <w:rsid w:val="007B444E"/>
    <w:rsid w:val="007B5478"/>
    <w:rsid w:val="007C10F1"/>
    <w:rsid w:val="007C2591"/>
    <w:rsid w:val="007C76D7"/>
    <w:rsid w:val="007D01B7"/>
    <w:rsid w:val="007D59C0"/>
    <w:rsid w:val="007D6332"/>
    <w:rsid w:val="007D7CA0"/>
    <w:rsid w:val="007E6423"/>
    <w:rsid w:val="007E6FA8"/>
    <w:rsid w:val="007F171E"/>
    <w:rsid w:val="007F34D4"/>
    <w:rsid w:val="007F3F35"/>
    <w:rsid w:val="007F743A"/>
    <w:rsid w:val="007F7CA5"/>
    <w:rsid w:val="00801A8F"/>
    <w:rsid w:val="00802CB1"/>
    <w:rsid w:val="0080355A"/>
    <w:rsid w:val="008049D8"/>
    <w:rsid w:val="008052FB"/>
    <w:rsid w:val="00812E4F"/>
    <w:rsid w:val="008162FE"/>
    <w:rsid w:val="00817A5B"/>
    <w:rsid w:val="00822395"/>
    <w:rsid w:val="00823DF0"/>
    <w:rsid w:val="008339DA"/>
    <w:rsid w:val="008363B1"/>
    <w:rsid w:val="00837B54"/>
    <w:rsid w:val="00841DB6"/>
    <w:rsid w:val="008444A0"/>
    <w:rsid w:val="0084737B"/>
    <w:rsid w:val="0085033A"/>
    <w:rsid w:val="00854CC3"/>
    <w:rsid w:val="0086077D"/>
    <w:rsid w:val="00861E23"/>
    <w:rsid w:val="008715D5"/>
    <w:rsid w:val="00871DEE"/>
    <w:rsid w:val="00873521"/>
    <w:rsid w:val="00875F64"/>
    <w:rsid w:val="0088061D"/>
    <w:rsid w:val="00880B99"/>
    <w:rsid w:val="00882DCD"/>
    <w:rsid w:val="0088300B"/>
    <w:rsid w:val="008844E0"/>
    <w:rsid w:val="0089091D"/>
    <w:rsid w:val="00890D52"/>
    <w:rsid w:val="0089159A"/>
    <w:rsid w:val="008A4063"/>
    <w:rsid w:val="008B056A"/>
    <w:rsid w:val="008B0BE2"/>
    <w:rsid w:val="008B1098"/>
    <w:rsid w:val="008B246E"/>
    <w:rsid w:val="008B2F5B"/>
    <w:rsid w:val="008B30F7"/>
    <w:rsid w:val="008B6F20"/>
    <w:rsid w:val="008C40A9"/>
    <w:rsid w:val="008D0847"/>
    <w:rsid w:val="008D5977"/>
    <w:rsid w:val="008D73E2"/>
    <w:rsid w:val="008E130A"/>
    <w:rsid w:val="008E2ACB"/>
    <w:rsid w:val="008F2409"/>
    <w:rsid w:val="008F5F5D"/>
    <w:rsid w:val="00902CE6"/>
    <w:rsid w:val="00906AF0"/>
    <w:rsid w:val="00911B8B"/>
    <w:rsid w:val="009167D2"/>
    <w:rsid w:val="00921D64"/>
    <w:rsid w:val="00923453"/>
    <w:rsid w:val="00923B54"/>
    <w:rsid w:val="009267D7"/>
    <w:rsid w:val="009302B9"/>
    <w:rsid w:val="009367F2"/>
    <w:rsid w:val="00942339"/>
    <w:rsid w:val="00946A22"/>
    <w:rsid w:val="00956DC9"/>
    <w:rsid w:val="00961F7D"/>
    <w:rsid w:val="0096589D"/>
    <w:rsid w:val="00966B30"/>
    <w:rsid w:val="00971666"/>
    <w:rsid w:val="009769F1"/>
    <w:rsid w:val="00976EA9"/>
    <w:rsid w:val="00991750"/>
    <w:rsid w:val="0099178A"/>
    <w:rsid w:val="009917EE"/>
    <w:rsid w:val="00991E4F"/>
    <w:rsid w:val="009A06C2"/>
    <w:rsid w:val="009A39B9"/>
    <w:rsid w:val="009A3B4E"/>
    <w:rsid w:val="009A61F4"/>
    <w:rsid w:val="009B07EF"/>
    <w:rsid w:val="009B29C8"/>
    <w:rsid w:val="009B447D"/>
    <w:rsid w:val="009B4EEC"/>
    <w:rsid w:val="009C1586"/>
    <w:rsid w:val="009C374C"/>
    <w:rsid w:val="009C3A24"/>
    <w:rsid w:val="009C4D0D"/>
    <w:rsid w:val="009C595E"/>
    <w:rsid w:val="009C6739"/>
    <w:rsid w:val="009D1C56"/>
    <w:rsid w:val="009D1EBA"/>
    <w:rsid w:val="009D35C5"/>
    <w:rsid w:val="009D3622"/>
    <w:rsid w:val="009D5873"/>
    <w:rsid w:val="009D6EC1"/>
    <w:rsid w:val="009E1BC6"/>
    <w:rsid w:val="009E530E"/>
    <w:rsid w:val="00A00AB3"/>
    <w:rsid w:val="00A01156"/>
    <w:rsid w:val="00A0134C"/>
    <w:rsid w:val="00A0198F"/>
    <w:rsid w:val="00A02534"/>
    <w:rsid w:val="00A025A5"/>
    <w:rsid w:val="00A1360C"/>
    <w:rsid w:val="00A148F0"/>
    <w:rsid w:val="00A1492A"/>
    <w:rsid w:val="00A15723"/>
    <w:rsid w:val="00A1689F"/>
    <w:rsid w:val="00A16B0C"/>
    <w:rsid w:val="00A21609"/>
    <w:rsid w:val="00A21994"/>
    <w:rsid w:val="00A21D2A"/>
    <w:rsid w:val="00A250C2"/>
    <w:rsid w:val="00A26A1B"/>
    <w:rsid w:val="00A277F3"/>
    <w:rsid w:val="00A30884"/>
    <w:rsid w:val="00A30E0E"/>
    <w:rsid w:val="00A34772"/>
    <w:rsid w:val="00A355B3"/>
    <w:rsid w:val="00A410B1"/>
    <w:rsid w:val="00A418E7"/>
    <w:rsid w:val="00A42A93"/>
    <w:rsid w:val="00A45075"/>
    <w:rsid w:val="00A45D69"/>
    <w:rsid w:val="00A46139"/>
    <w:rsid w:val="00A47617"/>
    <w:rsid w:val="00A50177"/>
    <w:rsid w:val="00A50CA7"/>
    <w:rsid w:val="00A50DBB"/>
    <w:rsid w:val="00A5101F"/>
    <w:rsid w:val="00A510F7"/>
    <w:rsid w:val="00A51980"/>
    <w:rsid w:val="00A5399F"/>
    <w:rsid w:val="00A56184"/>
    <w:rsid w:val="00A5656B"/>
    <w:rsid w:val="00A56D33"/>
    <w:rsid w:val="00A629F9"/>
    <w:rsid w:val="00A72609"/>
    <w:rsid w:val="00A74C3A"/>
    <w:rsid w:val="00A778C7"/>
    <w:rsid w:val="00A82E82"/>
    <w:rsid w:val="00A85084"/>
    <w:rsid w:val="00A969B8"/>
    <w:rsid w:val="00AA7E4A"/>
    <w:rsid w:val="00AB3CD6"/>
    <w:rsid w:val="00AB4399"/>
    <w:rsid w:val="00AB5913"/>
    <w:rsid w:val="00AB5A65"/>
    <w:rsid w:val="00AC1CE6"/>
    <w:rsid w:val="00AC2BB5"/>
    <w:rsid w:val="00AC3542"/>
    <w:rsid w:val="00AE2208"/>
    <w:rsid w:val="00AE4FB4"/>
    <w:rsid w:val="00AE58FE"/>
    <w:rsid w:val="00AF721F"/>
    <w:rsid w:val="00B10350"/>
    <w:rsid w:val="00B111EF"/>
    <w:rsid w:val="00B16EC5"/>
    <w:rsid w:val="00B2321F"/>
    <w:rsid w:val="00B24409"/>
    <w:rsid w:val="00B26CC3"/>
    <w:rsid w:val="00B32F2A"/>
    <w:rsid w:val="00B34C79"/>
    <w:rsid w:val="00B36827"/>
    <w:rsid w:val="00B4086C"/>
    <w:rsid w:val="00B41E5D"/>
    <w:rsid w:val="00B446D4"/>
    <w:rsid w:val="00B46783"/>
    <w:rsid w:val="00B51E46"/>
    <w:rsid w:val="00B53E48"/>
    <w:rsid w:val="00B54452"/>
    <w:rsid w:val="00B55594"/>
    <w:rsid w:val="00B61691"/>
    <w:rsid w:val="00B640CA"/>
    <w:rsid w:val="00B64ECF"/>
    <w:rsid w:val="00B72D38"/>
    <w:rsid w:val="00B75FAA"/>
    <w:rsid w:val="00B762E7"/>
    <w:rsid w:val="00B76962"/>
    <w:rsid w:val="00B828B0"/>
    <w:rsid w:val="00B82EC7"/>
    <w:rsid w:val="00B84ACC"/>
    <w:rsid w:val="00B86A6D"/>
    <w:rsid w:val="00B87150"/>
    <w:rsid w:val="00B9321F"/>
    <w:rsid w:val="00B94047"/>
    <w:rsid w:val="00B9523A"/>
    <w:rsid w:val="00BA2E64"/>
    <w:rsid w:val="00BB0981"/>
    <w:rsid w:val="00BB1411"/>
    <w:rsid w:val="00BB1D47"/>
    <w:rsid w:val="00BB316C"/>
    <w:rsid w:val="00BB588C"/>
    <w:rsid w:val="00BC14D2"/>
    <w:rsid w:val="00BC5D86"/>
    <w:rsid w:val="00BC6BCD"/>
    <w:rsid w:val="00BD227B"/>
    <w:rsid w:val="00BD42D6"/>
    <w:rsid w:val="00BE61C6"/>
    <w:rsid w:val="00BE7406"/>
    <w:rsid w:val="00BF1D86"/>
    <w:rsid w:val="00BF3163"/>
    <w:rsid w:val="00BF45AD"/>
    <w:rsid w:val="00BF5830"/>
    <w:rsid w:val="00C01672"/>
    <w:rsid w:val="00C04BCB"/>
    <w:rsid w:val="00C120B1"/>
    <w:rsid w:val="00C12E41"/>
    <w:rsid w:val="00C13CC6"/>
    <w:rsid w:val="00C20D9D"/>
    <w:rsid w:val="00C2123E"/>
    <w:rsid w:val="00C24E68"/>
    <w:rsid w:val="00C27562"/>
    <w:rsid w:val="00C354FD"/>
    <w:rsid w:val="00C40599"/>
    <w:rsid w:val="00C41801"/>
    <w:rsid w:val="00C52715"/>
    <w:rsid w:val="00C528EC"/>
    <w:rsid w:val="00C53984"/>
    <w:rsid w:val="00C5403B"/>
    <w:rsid w:val="00C559D8"/>
    <w:rsid w:val="00C55B3F"/>
    <w:rsid w:val="00C57169"/>
    <w:rsid w:val="00C623D2"/>
    <w:rsid w:val="00C70FEB"/>
    <w:rsid w:val="00C722A6"/>
    <w:rsid w:val="00C74DB0"/>
    <w:rsid w:val="00C8091D"/>
    <w:rsid w:val="00C85DDF"/>
    <w:rsid w:val="00C910E6"/>
    <w:rsid w:val="00C9282B"/>
    <w:rsid w:val="00C943A4"/>
    <w:rsid w:val="00C94497"/>
    <w:rsid w:val="00CA2C66"/>
    <w:rsid w:val="00CA639A"/>
    <w:rsid w:val="00CA70DA"/>
    <w:rsid w:val="00CB0084"/>
    <w:rsid w:val="00CB1672"/>
    <w:rsid w:val="00CB2578"/>
    <w:rsid w:val="00CB5BB2"/>
    <w:rsid w:val="00CC14CB"/>
    <w:rsid w:val="00CC35F7"/>
    <w:rsid w:val="00CC7AF0"/>
    <w:rsid w:val="00CD197D"/>
    <w:rsid w:val="00CD397A"/>
    <w:rsid w:val="00CD4232"/>
    <w:rsid w:val="00CD57AB"/>
    <w:rsid w:val="00CE16D3"/>
    <w:rsid w:val="00CE1B47"/>
    <w:rsid w:val="00CE2984"/>
    <w:rsid w:val="00CE52B4"/>
    <w:rsid w:val="00CF1761"/>
    <w:rsid w:val="00CF4ED5"/>
    <w:rsid w:val="00CF6F5A"/>
    <w:rsid w:val="00D06439"/>
    <w:rsid w:val="00D06B39"/>
    <w:rsid w:val="00D11821"/>
    <w:rsid w:val="00D1321E"/>
    <w:rsid w:val="00D15776"/>
    <w:rsid w:val="00D15B67"/>
    <w:rsid w:val="00D21D88"/>
    <w:rsid w:val="00D237FC"/>
    <w:rsid w:val="00D37D84"/>
    <w:rsid w:val="00D42142"/>
    <w:rsid w:val="00D44CF5"/>
    <w:rsid w:val="00D477BE"/>
    <w:rsid w:val="00D5095A"/>
    <w:rsid w:val="00D51023"/>
    <w:rsid w:val="00D515EB"/>
    <w:rsid w:val="00D55265"/>
    <w:rsid w:val="00D56BD9"/>
    <w:rsid w:val="00D61561"/>
    <w:rsid w:val="00D654EF"/>
    <w:rsid w:val="00D73505"/>
    <w:rsid w:val="00D750BD"/>
    <w:rsid w:val="00D8116E"/>
    <w:rsid w:val="00D83AF9"/>
    <w:rsid w:val="00D91319"/>
    <w:rsid w:val="00D9151B"/>
    <w:rsid w:val="00D916BC"/>
    <w:rsid w:val="00D9538E"/>
    <w:rsid w:val="00D96465"/>
    <w:rsid w:val="00D96CEB"/>
    <w:rsid w:val="00DA0BE3"/>
    <w:rsid w:val="00DA3B42"/>
    <w:rsid w:val="00DA3C83"/>
    <w:rsid w:val="00DB03EC"/>
    <w:rsid w:val="00DB0A4A"/>
    <w:rsid w:val="00DC0B85"/>
    <w:rsid w:val="00DC38AA"/>
    <w:rsid w:val="00DC621D"/>
    <w:rsid w:val="00DD22B3"/>
    <w:rsid w:val="00DE00CB"/>
    <w:rsid w:val="00DE0A58"/>
    <w:rsid w:val="00DE1DB3"/>
    <w:rsid w:val="00DE41A0"/>
    <w:rsid w:val="00DE56E4"/>
    <w:rsid w:val="00DE6072"/>
    <w:rsid w:val="00DE6E34"/>
    <w:rsid w:val="00DE6E3B"/>
    <w:rsid w:val="00DF3460"/>
    <w:rsid w:val="00DF3893"/>
    <w:rsid w:val="00DF3A10"/>
    <w:rsid w:val="00DF5C65"/>
    <w:rsid w:val="00DF688A"/>
    <w:rsid w:val="00E03368"/>
    <w:rsid w:val="00E05102"/>
    <w:rsid w:val="00E1578C"/>
    <w:rsid w:val="00E15F8D"/>
    <w:rsid w:val="00E17658"/>
    <w:rsid w:val="00E203DB"/>
    <w:rsid w:val="00E2228B"/>
    <w:rsid w:val="00E24785"/>
    <w:rsid w:val="00E273CE"/>
    <w:rsid w:val="00E3201F"/>
    <w:rsid w:val="00E35777"/>
    <w:rsid w:val="00E36384"/>
    <w:rsid w:val="00E36651"/>
    <w:rsid w:val="00E40ABD"/>
    <w:rsid w:val="00E4515B"/>
    <w:rsid w:val="00E471A1"/>
    <w:rsid w:val="00E513B2"/>
    <w:rsid w:val="00E55B34"/>
    <w:rsid w:val="00E56BC5"/>
    <w:rsid w:val="00E56D1D"/>
    <w:rsid w:val="00E65867"/>
    <w:rsid w:val="00E67EB8"/>
    <w:rsid w:val="00E70DB2"/>
    <w:rsid w:val="00E71812"/>
    <w:rsid w:val="00E719D8"/>
    <w:rsid w:val="00E75387"/>
    <w:rsid w:val="00E76100"/>
    <w:rsid w:val="00E76CE5"/>
    <w:rsid w:val="00E80536"/>
    <w:rsid w:val="00E84705"/>
    <w:rsid w:val="00E90CE2"/>
    <w:rsid w:val="00E95FF0"/>
    <w:rsid w:val="00EA0750"/>
    <w:rsid w:val="00EA2194"/>
    <w:rsid w:val="00EA5885"/>
    <w:rsid w:val="00EA611F"/>
    <w:rsid w:val="00EB0876"/>
    <w:rsid w:val="00EB1030"/>
    <w:rsid w:val="00EB527F"/>
    <w:rsid w:val="00EB6F2A"/>
    <w:rsid w:val="00EC011A"/>
    <w:rsid w:val="00EC22DB"/>
    <w:rsid w:val="00EC624E"/>
    <w:rsid w:val="00ED0BA1"/>
    <w:rsid w:val="00ED1088"/>
    <w:rsid w:val="00ED2CDA"/>
    <w:rsid w:val="00ED6564"/>
    <w:rsid w:val="00ED7042"/>
    <w:rsid w:val="00EE6702"/>
    <w:rsid w:val="00EF7C7A"/>
    <w:rsid w:val="00EF7C94"/>
    <w:rsid w:val="00F0409C"/>
    <w:rsid w:val="00F07F18"/>
    <w:rsid w:val="00F110D8"/>
    <w:rsid w:val="00F24A22"/>
    <w:rsid w:val="00F26E2D"/>
    <w:rsid w:val="00F273FA"/>
    <w:rsid w:val="00F31A60"/>
    <w:rsid w:val="00F365C3"/>
    <w:rsid w:val="00F415EB"/>
    <w:rsid w:val="00F42D86"/>
    <w:rsid w:val="00F448CA"/>
    <w:rsid w:val="00F47B4B"/>
    <w:rsid w:val="00F53430"/>
    <w:rsid w:val="00F55AC2"/>
    <w:rsid w:val="00F60226"/>
    <w:rsid w:val="00F61963"/>
    <w:rsid w:val="00F64BDA"/>
    <w:rsid w:val="00F70C24"/>
    <w:rsid w:val="00F73788"/>
    <w:rsid w:val="00F843C9"/>
    <w:rsid w:val="00F87231"/>
    <w:rsid w:val="00F95B2C"/>
    <w:rsid w:val="00F95FA4"/>
    <w:rsid w:val="00FA0021"/>
    <w:rsid w:val="00FA2FCC"/>
    <w:rsid w:val="00FA37E4"/>
    <w:rsid w:val="00FA4D27"/>
    <w:rsid w:val="00FA5237"/>
    <w:rsid w:val="00FA73A0"/>
    <w:rsid w:val="00FB0C1D"/>
    <w:rsid w:val="00FB5CFB"/>
    <w:rsid w:val="00FC0F87"/>
    <w:rsid w:val="00FC11CF"/>
    <w:rsid w:val="00FC6085"/>
    <w:rsid w:val="00FD3129"/>
    <w:rsid w:val="00FD452D"/>
    <w:rsid w:val="00FD5CE1"/>
    <w:rsid w:val="00FD7758"/>
    <w:rsid w:val="00FE2D6E"/>
    <w:rsid w:val="00FE6A1E"/>
    <w:rsid w:val="00FF58D1"/>
    <w:rsid w:val="00FF70D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1" fillcolor="#039">
      <v:fill color="#039"/>
      <o:colormru v:ext="edit" colors="#039"/>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he-IL"/>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semiHidden="1" w:unhideWhenUsed="1" w:qFormat="1"/>
    <w:lsdException w:name="List Number" w:uiPriority="99" w:qFormat="1"/>
    <w:lsdException w:name="List Bullet 2" w:qFormat="1"/>
    <w:lsdException w:name="List Number 2" w:uiPriority="99"/>
    <w:lsdException w:name="List Number 3" w:uiPriority="99"/>
    <w:lsdException w:name="Title" w:uiPriority="10" w:qFormat="1"/>
    <w:lsdException w:name="Default Paragraph Font" w:uiPriority="1"/>
    <w:lsdException w:name="List Continu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15B67"/>
    <w:pPr>
      <w:tabs>
        <w:tab w:val="left" w:pos="720"/>
        <w:tab w:val="left" w:pos="1152"/>
      </w:tabs>
      <w:spacing w:before="120" w:line="240" w:lineRule="atLeast"/>
    </w:pPr>
    <w:rPr>
      <w:rFonts w:ascii="Arial" w:hAnsi="Arial"/>
      <w:szCs w:val="24"/>
      <w:lang w:bidi="ar-SA"/>
    </w:rPr>
  </w:style>
  <w:style w:type="paragraph" w:styleId="Heading1">
    <w:name w:val="heading 1"/>
    <w:basedOn w:val="Normal"/>
    <w:next w:val="Normal"/>
    <w:link w:val="Heading1Char"/>
    <w:uiPriority w:val="9"/>
    <w:qFormat/>
    <w:rsid w:val="00EC624E"/>
    <w:pPr>
      <w:keepNext/>
      <w:keepLines/>
      <w:tabs>
        <w:tab w:val="clear" w:pos="720"/>
        <w:tab w:val="clear" w:pos="1152"/>
      </w:tabs>
      <w:spacing w:before="180" w:after="120"/>
      <w:outlineLvl w:val="0"/>
    </w:pPr>
    <w:rPr>
      <w:b/>
      <w:bCs/>
      <w:caps/>
      <w:sz w:val="24"/>
      <w:szCs w:val="28"/>
      <w:lang w:val="de-DE"/>
    </w:rPr>
  </w:style>
  <w:style w:type="paragraph" w:styleId="Heading2">
    <w:name w:val="heading 2"/>
    <w:basedOn w:val="Normal"/>
    <w:next w:val="Normal"/>
    <w:link w:val="Heading2Char"/>
    <w:uiPriority w:val="9"/>
    <w:unhideWhenUsed/>
    <w:qFormat/>
    <w:rsid w:val="00C910E6"/>
    <w:pPr>
      <w:keepNext/>
      <w:keepLines/>
      <w:tabs>
        <w:tab w:val="clear" w:pos="720"/>
        <w:tab w:val="clear" w:pos="1152"/>
      </w:tabs>
      <w:spacing w:before="180"/>
      <w:outlineLvl w:val="1"/>
    </w:pPr>
    <w:rPr>
      <w:b/>
      <w:bCs/>
      <w:sz w:val="22"/>
      <w:szCs w:val="26"/>
      <w:lang w:val="de-DE"/>
    </w:rPr>
  </w:style>
  <w:style w:type="paragraph" w:styleId="Heading3">
    <w:name w:val="heading 3"/>
    <w:basedOn w:val="Normal"/>
    <w:next w:val="Normal"/>
    <w:rsid w:val="00D83AF9"/>
    <w:pPr>
      <w:keepNext/>
      <w:spacing w:before="240" w:after="60"/>
      <w:outlineLvl w:val="2"/>
    </w:pPr>
    <w:rPr>
      <w:rFonts w:cs="Arial"/>
      <w:bCs/>
      <w:color w:val="225A8D"/>
      <w:szCs w:val="26"/>
    </w:rPr>
  </w:style>
  <w:style w:type="paragraph" w:styleId="Heading4">
    <w:name w:val="heading 4"/>
    <w:basedOn w:val="Normal"/>
    <w:next w:val="Normal"/>
    <w:qFormat/>
    <w:rsid w:val="00D83AF9"/>
    <w:pPr>
      <w:keepNext/>
      <w:spacing w:before="240" w:after="60"/>
      <w:outlineLvl w:val="3"/>
    </w:pPr>
    <w:rPr>
      <w:b/>
      <w:bCs/>
      <w:szCs w:val="28"/>
    </w:rPr>
  </w:style>
  <w:style w:type="paragraph" w:styleId="Heading5">
    <w:name w:val="heading 5"/>
    <w:basedOn w:val="Normal"/>
    <w:next w:val="Normal"/>
    <w:qFormat/>
    <w:rsid w:val="00D83AF9"/>
    <w:pPr>
      <w:spacing w:before="240" w:after="60"/>
      <w:outlineLvl w:val="4"/>
    </w:pPr>
    <w:rPr>
      <w:b/>
      <w:bCs/>
      <w:i/>
      <w:iCs/>
      <w:szCs w:val="26"/>
    </w:rPr>
  </w:style>
  <w:style w:type="paragraph" w:styleId="Heading6">
    <w:name w:val="heading 6"/>
    <w:basedOn w:val="Normal"/>
    <w:next w:val="Normal"/>
    <w:qFormat/>
    <w:rsid w:val="00D83AF9"/>
    <w:pPr>
      <w:spacing w:before="240" w:after="60"/>
      <w:outlineLvl w:val="5"/>
    </w:pPr>
    <w:rPr>
      <w:bCs/>
      <w:i/>
      <w:szCs w:val="22"/>
    </w:rPr>
  </w:style>
  <w:style w:type="paragraph" w:styleId="Heading7">
    <w:name w:val="heading 7"/>
    <w:basedOn w:val="Normal"/>
    <w:next w:val="Normal"/>
    <w:qFormat/>
    <w:rsid w:val="00D83AF9"/>
    <w:pPr>
      <w:spacing w:before="240" w:after="60"/>
      <w:outlineLvl w:val="6"/>
    </w:pPr>
    <w:rPr>
      <w:rFonts w:ascii="Times New Roman" w:hAnsi="Times New Roman"/>
      <w:b/>
    </w:rPr>
  </w:style>
  <w:style w:type="paragraph" w:styleId="Heading8">
    <w:name w:val="heading 8"/>
    <w:basedOn w:val="Normal"/>
    <w:next w:val="Normal"/>
    <w:qFormat/>
    <w:rsid w:val="00D83AF9"/>
    <w:pPr>
      <w:spacing w:before="240" w:after="60"/>
      <w:outlineLvl w:val="7"/>
    </w:pPr>
    <w:rPr>
      <w:rFonts w:ascii="Times New Roman" w:hAnsi="Times New Roman"/>
      <w:b/>
      <w:i/>
      <w:iCs/>
    </w:rPr>
  </w:style>
  <w:style w:type="paragraph" w:styleId="Heading9">
    <w:name w:val="heading 9"/>
    <w:basedOn w:val="Normal"/>
    <w:next w:val="Normal"/>
    <w:qFormat/>
    <w:rsid w:val="00D83AF9"/>
    <w:p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29428E"/>
    <w:pPr>
      <w:tabs>
        <w:tab w:val="clear" w:pos="720"/>
        <w:tab w:val="clear" w:pos="1152"/>
        <w:tab w:val="right" w:leader="dot" w:pos="9628"/>
      </w:tabs>
    </w:pPr>
    <w:rPr>
      <w:rFonts w:eastAsia="Calibri"/>
      <w:b/>
      <w:caps/>
      <w:szCs w:val="22"/>
      <w:lang w:val="de-DE"/>
    </w:rPr>
  </w:style>
  <w:style w:type="paragraph" w:styleId="BalloonText">
    <w:name w:val="Balloon Text"/>
    <w:basedOn w:val="Normal"/>
    <w:link w:val="BalloonTextChar"/>
    <w:rsid w:val="00621CE9"/>
    <w:pPr>
      <w:spacing w:before="0"/>
    </w:pPr>
    <w:rPr>
      <w:rFonts w:ascii="Tahoma" w:hAnsi="Tahoma" w:cs="Tahoma"/>
      <w:sz w:val="16"/>
      <w:szCs w:val="16"/>
    </w:rPr>
  </w:style>
  <w:style w:type="paragraph" w:styleId="TOC2">
    <w:name w:val="toc 2"/>
    <w:basedOn w:val="Normal"/>
    <w:next w:val="Normal"/>
    <w:uiPriority w:val="39"/>
    <w:unhideWhenUsed/>
    <w:rsid w:val="00776968"/>
    <w:pPr>
      <w:tabs>
        <w:tab w:val="clear" w:pos="720"/>
        <w:tab w:val="clear" w:pos="1152"/>
        <w:tab w:val="right" w:leader="dot" w:pos="9639"/>
      </w:tabs>
      <w:spacing w:before="40" w:after="40"/>
    </w:pPr>
    <w:rPr>
      <w:rFonts w:asciiTheme="minorBidi" w:eastAsiaTheme="minorEastAsia" w:hAnsiTheme="minorBidi" w:cstheme="minorBidi"/>
      <w:sz w:val="19"/>
      <w:szCs w:val="19"/>
      <w:lang w:bidi="he-IL"/>
    </w:rPr>
  </w:style>
  <w:style w:type="paragraph" w:styleId="TOC3">
    <w:name w:val="toc 3"/>
    <w:basedOn w:val="TOC1"/>
    <w:next w:val="Normal"/>
    <w:uiPriority w:val="39"/>
    <w:rsid w:val="00D83AF9"/>
    <w:pPr>
      <w:spacing w:before="60" w:after="80"/>
      <w:ind w:left="403"/>
    </w:pPr>
    <w:rPr>
      <w:sz w:val="18"/>
    </w:rPr>
  </w:style>
  <w:style w:type="paragraph" w:styleId="TOC4">
    <w:name w:val="toc 4"/>
    <w:basedOn w:val="Normal"/>
    <w:next w:val="Normal"/>
    <w:autoRedefine/>
    <w:semiHidden/>
    <w:rsid w:val="00D83AF9"/>
    <w:pPr>
      <w:ind w:left="600"/>
    </w:pPr>
  </w:style>
  <w:style w:type="character" w:styleId="Hyperlink">
    <w:name w:val="Hyperlink"/>
    <w:basedOn w:val="DefaultParagraphFont"/>
    <w:uiPriority w:val="99"/>
    <w:rsid w:val="00D83AF9"/>
    <w:rPr>
      <w:rFonts w:ascii="Arial" w:hAnsi="Arial"/>
      <w:color w:val="0000FF"/>
      <w:sz w:val="20"/>
      <w:u w:val="single"/>
    </w:rPr>
  </w:style>
  <w:style w:type="character" w:customStyle="1" w:styleId="BalloonTextChar">
    <w:name w:val="Balloon Text Char"/>
    <w:basedOn w:val="DefaultParagraphFont"/>
    <w:link w:val="BalloonText"/>
    <w:rsid w:val="00621CE9"/>
    <w:rPr>
      <w:rFonts w:ascii="Tahoma" w:hAnsi="Tahoma" w:cs="Tahoma"/>
      <w:sz w:val="16"/>
      <w:szCs w:val="16"/>
      <w:lang w:bidi="ar-SA"/>
    </w:rPr>
  </w:style>
  <w:style w:type="character" w:customStyle="1" w:styleId="UserInput">
    <w:name w:val="User Input"/>
    <w:basedOn w:val="DefaultParagraphFont"/>
    <w:rsid w:val="00621CE9"/>
    <w:rPr>
      <w:rFonts w:ascii="Courier New" w:hAnsi="Courier New"/>
      <w:b/>
      <w:noProof w:val="0"/>
      <w:sz w:val="20"/>
      <w:lang w:val="en-US"/>
    </w:rPr>
  </w:style>
  <w:style w:type="character" w:styleId="PageNumber">
    <w:name w:val="page number"/>
    <w:basedOn w:val="DefaultParagraphFont"/>
    <w:rsid w:val="00D83AF9"/>
    <w:rPr>
      <w:rFonts w:ascii="Arial" w:hAnsi="Arial"/>
      <w:sz w:val="20"/>
    </w:rPr>
  </w:style>
  <w:style w:type="paragraph" w:customStyle="1" w:styleId="CodeSample">
    <w:name w:val="Code Sample"/>
    <w:next w:val="Normal"/>
    <w:rsid w:val="00D83AF9"/>
    <w:pPr>
      <w:tabs>
        <w:tab w:val="left" w:pos="720"/>
        <w:tab w:val="left" w:pos="1440"/>
        <w:tab w:val="left" w:pos="2160"/>
      </w:tabs>
      <w:spacing w:before="160" w:after="200" w:line="240" w:lineRule="exact"/>
      <w:ind w:left="432"/>
      <w:contextualSpacing/>
    </w:pPr>
    <w:rPr>
      <w:rFonts w:ascii="Arial monospaced for SAP" w:hAnsi="Arial monospaced for SAP" w:cs="Courier New"/>
      <w:sz w:val="18"/>
      <w:lang w:bidi="ar-SA"/>
    </w:rPr>
  </w:style>
  <w:style w:type="table" w:styleId="TableGrid">
    <w:name w:val="Table Grid"/>
    <w:basedOn w:val="TableNormal"/>
    <w:rsid w:val="00D83AF9"/>
    <w:pPr>
      <w:spacing w:before="200" w:after="20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creenOutput">
    <w:name w:val="Screen Output"/>
    <w:basedOn w:val="DefaultParagraphFont"/>
    <w:rsid w:val="00621CE9"/>
    <w:rPr>
      <w:rFonts w:ascii="Courier New" w:hAnsi="Courier New"/>
      <w:noProof w:val="0"/>
      <w:sz w:val="20"/>
      <w:lang w:val="en-US"/>
    </w:rPr>
  </w:style>
  <w:style w:type="paragraph" w:styleId="Title">
    <w:name w:val="Title"/>
    <w:aliases w:val="_Title"/>
    <w:basedOn w:val="Normal"/>
    <w:next w:val="Normal"/>
    <w:link w:val="TitleChar"/>
    <w:uiPriority w:val="10"/>
    <w:qFormat/>
    <w:rsid w:val="00250D52"/>
    <w:pPr>
      <w:tabs>
        <w:tab w:val="clear" w:pos="720"/>
        <w:tab w:val="clear" w:pos="1152"/>
      </w:tabs>
      <w:spacing w:before="0"/>
      <w:contextualSpacing/>
    </w:pPr>
    <w:rPr>
      <w:b/>
      <w:spacing w:val="5"/>
      <w:kern w:val="28"/>
      <w:sz w:val="40"/>
      <w:szCs w:val="52"/>
      <w:lang w:val="de-DE"/>
    </w:rPr>
  </w:style>
  <w:style w:type="character" w:customStyle="1" w:styleId="TitleChar">
    <w:name w:val="Title Char"/>
    <w:aliases w:val="_Title Char"/>
    <w:basedOn w:val="DefaultParagraphFont"/>
    <w:link w:val="Title"/>
    <w:uiPriority w:val="10"/>
    <w:rsid w:val="00250D52"/>
    <w:rPr>
      <w:rFonts w:ascii="Arial" w:hAnsi="Arial"/>
      <w:b/>
      <w:spacing w:val="5"/>
      <w:kern w:val="28"/>
      <w:sz w:val="40"/>
      <w:szCs w:val="52"/>
      <w:lang w:val="de-DE" w:bidi="ar-SA"/>
    </w:rPr>
  </w:style>
  <w:style w:type="paragraph" w:styleId="Header">
    <w:name w:val="header"/>
    <w:basedOn w:val="Normal"/>
    <w:link w:val="HeaderChar"/>
    <w:rsid w:val="00024286"/>
    <w:pPr>
      <w:tabs>
        <w:tab w:val="clear" w:pos="720"/>
        <w:tab w:val="clear" w:pos="1152"/>
        <w:tab w:val="center" w:pos="4153"/>
        <w:tab w:val="right" w:pos="8306"/>
      </w:tabs>
      <w:spacing w:before="0"/>
    </w:pPr>
  </w:style>
  <w:style w:type="character" w:customStyle="1" w:styleId="HeaderChar">
    <w:name w:val="Header Char"/>
    <w:basedOn w:val="DefaultParagraphFont"/>
    <w:link w:val="Header"/>
    <w:uiPriority w:val="99"/>
    <w:rsid w:val="00024286"/>
    <w:rPr>
      <w:rFonts w:ascii="Arial" w:hAnsi="Arial"/>
      <w:szCs w:val="24"/>
      <w:lang w:bidi="ar-SA"/>
    </w:rPr>
  </w:style>
  <w:style w:type="paragraph" w:styleId="Footer">
    <w:name w:val="footer"/>
    <w:basedOn w:val="Normal"/>
    <w:link w:val="FooterChar"/>
    <w:uiPriority w:val="99"/>
    <w:rsid w:val="00024286"/>
    <w:pPr>
      <w:tabs>
        <w:tab w:val="clear" w:pos="720"/>
        <w:tab w:val="clear" w:pos="1152"/>
        <w:tab w:val="center" w:pos="4153"/>
        <w:tab w:val="right" w:pos="8306"/>
      </w:tabs>
      <w:spacing w:before="0"/>
    </w:pPr>
  </w:style>
  <w:style w:type="character" w:customStyle="1" w:styleId="FooterChar">
    <w:name w:val="Footer Char"/>
    <w:basedOn w:val="DefaultParagraphFont"/>
    <w:link w:val="Footer"/>
    <w:uiPriority w:val="99"/>
    <w:rsid w:val="00024286"/>
    <w:rPr>
      <w:rFonts w:ascii="Arial" w:hAnsi="Arial"/>
      <w:szCs w:val="24"/>
      <w:lang w:bidi="ar-SA"/>
    </w:rPr>
  </w:style>
  <w:style w:type="paragraph" w:customStyle="1" w:styleId="Note">
    <w:name w:val="Note"/>
    <w:basedOn w:val="Normal"/>
    <w:rsid w:val="00D83AF9"/>
    <w:pPr>
      <w:pBdr>
        <w:top w:val="single" w:sz="36" w:space="1" w:color="F3F3F3"/>
        <w:bottom w:val="single" w:sz="36" w:space="1" w:color="F3F3F3"/>
      </w:pBdr>
      <w:shd w:val="clear" w:color="auto" w:fill="F3F3F3"/>
      <w:spacing w:before="240" w:after="240"/>
      <w:ind w:left="504" w:hanging="504"/>
      <w:contextualSpacing/>
    </w:pPr>
    <w:rPr>
      <w:sz w:val="18"/>
    </w:rPr>
  </w:style>
  <w:style w:type="paragraph" w:styleId="ListParagraph">
    <w:name w:val="List Paragraph"/>
    <w:basedOn w:val="Normal"/>
    <w:uiPriority w:val="34"/>
    <w:qFormat/>
    <w:rsid w:val="00AB4399"/>
    <w:pPr>
      <w:ind w:left="720"/>
      <w:contextualSpacing/>
    </w:pPr>
  </w:style>
  <w:style w:type="paragraph" w:styleId="ListBullet">
    <w:name w:val="List Bullet"/>
    <w:basedOn w:val="Normal"/>
    <w:rsid w:val="00D83AF9"/>
    <w:pPr>
      <w:numPr>
        <w:numId w:val="1"/>
      </w:numPr>
      <w:tabs>
        <w:tab w:val="clear" w:pos="720"/>
        <w:tab w:val="clear" w:pos="1152"/>
      </w:tabs>
    </w:pPr>
    <w:rPr>
      <w:rFonts w:cs="Arial"/>
    </w:rPr>
  </w:style>
  <w:style w:type="paragraph" w:styleId="ListBullet2">
    <w:name w:val="List Bullet 2"/>
    <w:basedOn w:val="Normal"/>
    <w:qFormat/>
    <w:rsid w:val="00075979"/>
    <w:pPr>
      <w:numPr>
        <w:ilvl w:val="1"/>
        <w:numId w:val="1"/>
      </w:numPr>
      <w:tabs>
        <w:tab w:val="clear" w:pos="720"/>
        <w:tab w:val="clear" w:pos="1152"/>
      </w:tabs>
    </w:pPr>
    <w:rPr>
      <w:rFonts w:cs="Arial"/>
      <w:lang w:eastAsia="ja-JP"/>
    </w:rPr>
  </w:style>
  <w:style w:type="paragraph" w:styleId="ListContinue">
    <w:name w:val="List Continue"/>
    <w:basedOn w:val="Normal"/>
    <w:qFormat/>
    <w:rsid w:val="001F53BB"/>
    <w:pPr>
      <w:tabs>
        <w:tab w:val="clear" w:pos="720"/>
        <w:tab w:val="clear" w:pos="1152"/>
      </w:tabs>
      <w:spacing w:before="60"/>
      <w:ind w:left="567"/>
    </w:pPr>
    <w:rPr>
      <w:rFonts w:cs="Arial"/>
      <w:lang w:eastAsia="ja-JP"/>
    </w:rPr>
  </w:style>
  <w:style w:type="paragraph" w:styleId="ListContinue2">
    <w:name w:val="List Continue 2"/>
    <w:basedOn w:val="Normal"/>
    <w:rsid w:val="00CA70DA"/>
    <w:pPr>
      <w:tabs>
        <w:tab w:val="clear" w:pos="720"/>
        <w:tab w:val="clear" w:pos="1152"/>
      </w:tabs>
      <w:spacing w:before="180"/>
      <w:ind w:left="1181"/>
    </w:pPr>
    <w:rPr>
      <w:rFonts w:cs="Arial"/>
      <w:lang w:eastAsia="ja-JP"/>
    </w:rPr>
  </w:style>
  <w:style w:type="paragraph" w:styleId="ListNumber">
    <w:name w:val="List Number"/>
    <w:basedOn w:val="Normal"/>
    <w:uiPriority w:val="99"/>
    <w:qFormat/>
    <w:rsid w:val="0056666F"/>
    <w:pPr>
      <w:numPr>
        <w:ilvl w:val="1"/>
        <w:numId w:val="7"/>
      </w:numPr>
      <w:tabs>
        <w:tab w:val="clear" w:pos="720"/>
        <w:tab w:val="clear" w:pos="1152"/>
      </w:tabs>
    </w:pPr>
    <w:rPr>
      <w:rFonts w:cs="Arial"/>
      <w:lang w:val="en" w:eastAsia="ja-JP"/>
    </w:rPr>
  </w:style>
  <w:style w:type="paragraph" w:styleId="ListNumber2">
    <w:name w:val="List Number 2"/>
    <w:basedOn w:val="Normal"/>
    <w:autoRedefine/>
    <w:uiPriority w:val="99"/>
    <w:rsid w:val="00082236"/>
    <w:pPr>
      <w:numPr>
        <w:ilvl w:val="3"/>
        <w:numId w:val="7"/>
      </w:numPr>
      <w:tabs>
        <w:tab w:val="clear" w:pos="720"/>
        <w:tab w:val="clear" w:pos="1152"/>
      </w:tabs>
      <w:spacing w:before="180"/>
    </w:pPr>
    <w:rPr>
      <w:rFonts w:cs="Arial"/>
      <w:lang w:eastAsia="ja-JP"/>
    </w:rPr>
  </w:style>
  <w:style w:type="paragraph" w:styleId="ListNumber3">
    <w:name w:val="List Number 3"/>
    <w:basedOn w:val="Normal"/>
    <w:uiPriority w:val="99"/>
    <w:rsid w:val="00D83AF9"/>
    <w:pPr>
      <w:numPr>
        <w:ilvl w:val="4"/>
        <w:numId w:val="7"/>
      </w:numPr>
      <w:tabs>
        <w:tab w:val="clear" w:pos="720"/>
        <w:tab w:val="clear" w:pos="1152"/>
      </w:tabs>
      <w:spacing w:before="180"/>
    </w:pPr>
    <w:rPr>
      <w:rFonts w:cs="Arial"/>
      <w:sz w:val="22"/>
      <w:lang w:eastAsia="ja-JP"/>
    </w:rPr>
  </w:style>
  <w:style w:type="character" w:customStyle="1" w:styleId="Heading2Char">
    <w:name w:val="Heading 2 Char"/>
    <w:link w:val="Heading2"/>
    <w:uiPriority w:val="9"/>
    <w:rsid w:val="00C910E6"/>
    <w:rPr>
      <w:rFonts w:ascii="Arial" w:hAnsi="Arial"/>
      <w:b/>
      <w:bCs/>
      <w:sz w:val="22"/>
      <w:szCs w:val="26"/>
      <w:lang w:val="de-DE" w:bidi="ar-SA"/>
    </w:rPr>
  </w:style>
  <w:style w:type="paragraph" w:customStyle="1" w:styleId="TOC">
    <w:name w:val="TOC"/>
    <w:basedOn w:val="Normal"/>
    <w:rsid w:val="0029428E"/>
    <w:pPr>
      <w:tabs>
        <w:tab w:val="clear" w:pos="720"/>
        <w:tab w:val="clear" w:pos="1152"/>
      </w:tabs>
      <w:spacing w:before="960"/>
    </w:pPr>
    <w:rPr>
      <w:rFonts w:eastAsia="Calibri" w:cs="Arial"/>
      <w:b/>
      <w:caps/>
      <w:sz w:val="32"/>
      <w:szCs w:val="40"/>
    </w:rPr>
  </w:style>
  <w:style w:type="character" w:customStyle="1" w:styleId="Heading1Char">
    <w:name w:val="Heading 1 Char"/>
    <w:link w:val="Heading1"/>
    <w:uiPriority w:val="9"/>
    <w:rsid w:val="00EC624E"/>
    <w:rPr>
      <w:rFonts w:ascii="Arial" w:hAnsi="Arial"/>
      <w:b/>
      <w:bCs/>
      <w:caps/>
      <w:sz w:val="24"/>
      <w:szCs w:val="28"/>
      <w:lang w:val="de-DE" w:bidi="ar-SA"/>
    </w:rPr>
  </w:style>
  <w:style w:type="paragraph" w:customStyle="1" w:styleId="Heading2a">
    <w:name w:val="Heading 2a"/>
    <w:basedOn w:val="Heading2"/>
    <w:qFormat/>
    <w:rsid w:val="00C910E6"/>
    <w:rPr>
      <w:sz w:val="20"/>
    </w:rPr>
  </w:style>
  <w:style w:type="character" w:styleId="FollowedHyperlink">
    <w:name w:val="FollowedHyperlink"/>
    <w:basedOn w:val="DefaultParagraphFont"/>
    <w:rsid w:val="00DA3C83"/>
    <w:rPr>
      <w:color w:val="800080" w:themeColor="followedHyperlink"/>
      <w:u w:val="single"/>
    </w:rPr>
  </w:style>
  <w:style w:type="character" w:styleId="CommentReference">
    <w:name w:val="annotation reference"/>
    <w:basedOn w:val="DefaultParagraphFont"/>
    <w:rsid w:val="00DA3C83"/>
    <w:rPr>
      <w:sz w:val="16"/>
      <w:szCs w:val="16"/>
    </w:rPr>
  </w:style>
  <w:style w:type="paragraph" w:styleId="CommentText">
    <w:name w:val="annotation text"/>
    <w:basedOn w:val="Normal"/>
    <w:link w:val="CommentTextChar"/>
    <w:rsid w:val="00DA3C83"/>
    <w:rPr>
      <w:szCs w:val="20"/>
    </w:rPr>
  </w:style>
  <w:style w:type="character" w:customStyle="1" w:styleId="CommentTextChar">
    <w:name w:val="Comment Text Char"/>
    <w:basedOn w:val="DefaultParagraphFont"/>
    <w:link w:val="CommentText"/>
    <w:rsid w:val="00DA3C83"/>
    <w:rPr>
      <w:rFonts w:ascii="Arial" w:hAnsi="Arial"/>
      <w:lang w:bidi="ar-SA"/>
    </w:rPr>
  </w:style>
  <w:style w:type="paragraph" w:styleId="CommentSubject">
    <w:name w:val="annotation subject"/>
    <w:basedOn w:val="CommentText"/>
    <w:next w:val="CommentText"/>
    <w:link w:val="CommentSubjectChar"/>
    <w:rsid w:val="00DA3C83"/>
    <w:rPr>
      <w:b/>
      <w:bCs/>
    </w:rPr>
  </w:style>
  <w:style w:type="character" w:customStyle="1" w:styleId="CommentSubjectChar">
    <w:name w:val="Comment Subject Char"/>
    <w:basedOn w:val="CommentTextChar"/>
    <w:link w:val="CommentSubject"/>
    <w:rsid w:val="00DA3C83"/>
    <w:rPr>
      <w:rFonts w:ascii="Arial" w:hAnsi="Arial"/>
      <w:b/>
      <w:bCs/>
      <w:lang w:bidi="ar-SA"/>
    </w:rPr>
  </w:style>
  <w:style w:type="paragraph" w:customStyle="1" w:styleId="004Introduction">
    <w:name w:val="004_Introduction"/>
    <w:basedOn w:val="Normal"/>
    <w:rsid w:val="00265B9F"/>
    <w:pPr>
      <w:tabs>
        <w:tab w:val="clear" w:pos="720"/>
        <w:tab w:val="clear" w:pos="1152"/>
      </w:tabs>
      <w:spacing w:before="0"/>
    </w:pPr>
    <w:rPr>
      <w:szCs w:val="20"/>
      <w:lang w:val="en-GB"/>
    </w:rPr>
  </w:style>
  <w:style w:type="table" w:styleId="LightList-Accent1">
    <w:name w:val="Light List Accent 1"/>
    <w:basedOn w:val="TableNormal"/>
    <w:uiPriority w:val="61"/>
    <w:rsid w:val="00A82E82"/>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1">
    <w:name w:val="Light Shading Accent 1"/>
    <w:basedOn w:val="TableNormal"/>
    <w:uiPriority w:val="60"/>
    <w:rsid w:val="00A82E82"/>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TableCol1">
    <w:name w:val="Table_Col1"/>
    <w:basedOn w:val="Heading2"/>
    <w:qFormat/>
    <w:rsid w:val="00205D63"/>
    <w:pPr>
      <w:keepNext w:val="0"/>
      <w:keepLines w:val="0"/>
      <w:widowControl w:val="0"/>
      <w:spacing w:before="80" w:after="60"/>
    </w:pPr>
    <w:rPr>
      <w:rFonts w:cs="Arial"/>
      <w:iCs/>
      <w:sz w:val="20"/>
      <w:szCs w:val="28"/>
      <w:lang w:val="en-US" w:eastAsia="de-DE"/>
    </w:rPr>
  </w:style>
  <w:style w:type="paragraph" w:customStyle="1" w:styleId="021BulletIndent2">
    <w:name w:val="021_Bullet _Indent_2"/>
    <w:qFormat/>
    <w:rsid w:val="00315DEE"/>
    <w:pPr>
      <w:numPr>
        <w:numId w:val="8"/>
      </w:numPr>
      <w:ind w:left="714" w:hanging="357"/>
    </w:pPr>
    <w:rPr>
      <w:rFonts w:ascii="Arial" w:hAnsi="Arial"/>
      <w:szCs w:val="22"/>
      <w:lang w:val="en-GB" w:bidi="ar-SA"/>
    </w:rPr>
  </w:style>
  <w:style w:type="paragraph" w:customStyle="1" w:styleId="TableBullet">
    <w:name w:val="Table_Bullet"/>
    <w:basedOn w:val="Normal"/>
    <w:qFormat/>
    <w:rsid w:val="00A250C2"/>
    <w:pPr>
      <w:numPr>
        <w:numId w:val="9"/>
      </w:numPr>
      <w:tabs>
        <w:tab w:val="clear" w:pos="720"/>
        <w:tab w:val="clear" w:pos="1152"/>
      </w:tabs>
      <w:spacing w:before="60" w:after="60" w:line="260" w:lineRule="atLeast"/>
      <w:ind w:left="414" w:hanging="357"/>
    </w:pPr>
    <w:rPr>
      <w:rFonts w:cs="Calibri"/>
      <w:szCs w:val="20"/>
      <w:lang w:val="en-GB" w:bidi="he-IL"/>
    </w:rPr>
  </w:style>
  <w:style w:type="paragraph" w:customStyle="1" w:styleId="TableNumber">
    <w:name w:val="Table_Number"/>
    <w:basedOn w:val="004Introduction"/>
    <w:qFormat/>
    <w:rsid w:val="007C76D7"/>
    <w:pPr>
      <w:numPr>
        <w:numId w:val="10"/>
      </w:numPr>
      <w:spacing w:before="60" w:after="60" w:line="260" w:lineRule="atLeast"/>
    </w:pPr>
    <w:rPr>
      <w:rFonts w:cs="Calibri"/>
      <w:lang w:bidi="he-IL"/>
    </w:rPr>
  </w:style>
  <w:style w:type="paragraph" w:customStyle="1" w:styleId="02BodyCopy">
    <w:name w:val="02_Body_Copy"/>
    <w:basedOn w:val="Normal"/>
    <w:qFormat/>
    <w:rsid w:val="00CC7AF0"/>
    <w:pPr>
      <w:tabs>
        <w:tab w:val="clear" w:pos="720"/>
        <w:tab w:val="clear" w:pos="1152"/>
      </w:tabs>
      <w:spacing w:before="0"/>
    </w:pPr>
    <w:rPr>
      <w:szCs w:val="20"/>
      <w:lang w:val="en-GB"/>
    </w:rPr>
  </w:style>
  <w:style w:type="paragraph" w:customStyle="1" w:styleId="TableCol2">
    <w:name w:val="Table_Col2"/>
    <w:basedOn w:val="004Introduction"/>
    <w:qFormat/>
    <w:rsid w:val="0089091D"/>
    <w:pPr>
      <w:spacing w:before="60" w:after="60" w:line="260" w:lineRule="atLeast"/>
    </w:pPr>
  </w:style>
  <w:style w:type="paragraph" w:customStyle="1" w:styleId="TableBullet2">
    <w:name w:val="Table_Bullet2"/>
    <w:basedOn w:val="TableBullet"/>
    <w:qFormat/>
    <w:rsid w:val="00CC35F7"/>
    <w:pPr>
      <w:numPr>
        <w:numId w:val="13"/>
      </w:numPr>
    </w:pPr>
  </w:style>
  <w:style w:type="paragraph" w:customStyle="1" w:styleId="004IntroCont">
    <w:name w:val="004_Intro_Cont"/>
    <w:basedOn w:val="004Introduction"/>
    <w:autoRedefine/>
    <w:qFormat/>
    <w:rsid w:val="00AB5913"/>
    <w:pPr>
      <w:spacing w:after="60" w:line="280" w:lineRule="exact"/>
      <w:ind w:left="737"/>
    </w:pPr>
    <w:rPr>
      <w:bCs/>
      <w:iCs/>
    </w:rPr>
  </w:style>
  <w:style w:type="paragraph" w:customStyle="1" w:styleId="03TableHeadline">
    <w:name w:val="03_Table_Headline"/>
    <w:basedOn w:val="Normal"/>
    <w:rsid w:val="00AB5913"/>
    <w:pPr>
      <w:tabs>
        <w:tab w:val="clear" w:pos="720"/>
        <w:tab w:val="clear" w:pos="1152"/>
      </w:tabs>
      <w:spacing w:before="0"/>
    </w:pPr>
    <w:rPr>
      <w:rFonts w:eastAsiaTheme="minorHAnsi" w:cstheme="minorBidi"/>
      <w:b/>
      <w:sz w:val="22"/>
      <w:szCs w:val="22"/>
    </w:rPr>
  </w:style>
  <w:style w:type="table" w:styleId="LightList-Accent3">
    <w:name w:val="Light List Accent 3"/>
    <w:basedOn w:val="TableNormal"/>
    <w:uiPriority w:val="61"/>
    <w:rsid w:val="00430FC6"/>
    <w:rPr>
      <w:lang w:val="de-DE" w:eastAsia="de-DE" w:bidi="ar-SA"/>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01Headline">
    <w:name w:val="01_Headline"/>
    <w:basedOn w:val="Normal"/>
    <w:link w:val="01HeadlineZchnZchn"/>
    <w:qFormat/>
    <w:rsid w:val="00A1689F"/>
    <w:pPr>
      <w:tabs>
        <w:tab w:val="clear" w:pos="720"/>
        <w:tab w:val="clear" w:pos="1152"/>
      </w:tabs>
      <w:spacing w:before="0" w:line="240" w:lineRule="auto"/>
    </w:pPr>
    <w:rPr>
      <w:rFonts w:ascii="Arial Black" w:hAnsi="Arial Black" w:cs="Arial"/>
      <w:b/>
      <w:caps/>
      <w:sz w:val="24"/>
      <w:szCs w:val="32"/>
      <w:lang w:val="en-GB" w:eastAsia="de-DE"/>
    </w:rPr>
  </w:style>
  <w:style w:type="character" w:customStyle="1" w:styleId="01HeadlineZchnZchn">
    <w:name w:val="01_Headline Zchn Zchn"/>
    <w:basedOn w:val="DefaultParagraphFont"/>
    <w:link w:val="01Headline"/>
    <w:rsid w:val="00A1689F"/>
    <w:rPr>
      <w:rFonts w:ascii="Arial Black" w:hAnsi="Arial Black" w:cs="Arial"/>
      <w:b/>
      <w:caps/>
      <w:sz w:val="24"/>
      <w:szCs w:val="32"/>
      <w:lang w:val="en-GB" w:eastAsia="de-DE"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he-IL"/>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semiHidden="1" w:unhideWhenUsed="1" w:qFormat="1"/>
    <w:lsdException w:name="List Number" w:uiPriority="99" w:qFormat="1"/>
    <w:lsdException w:name="List Bullet 2" w:qFormat="1"/>
    <w:lsdException w:name="List Number 2" w:uiPriority="99"/>
    <w:lsdException w:name="List Number 3" w:uiPriority="99"/>
    <w:lsdException w:name="Title" w:uiPriority="10" w:qFormat="1"/>
    <w:lsdException w:name="Default Paragraph Font" w:uiPriority="1"/>
    <w:lsdException w:name="List Continu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15B67"/>
    <w:pPr>
      <w:tabs>
        <w:tab w:val="left" w:pos="720"/>
        <w:tab w:val="left" w:pos="1152"/>
      </w:tabs>
      <w:spacing w:before="120" w:line="240" w:lineRule="atLeast"/>
    </w:pPr>
    <w:rPr>
      <w:rFonts w:ascii="Arial" w:hAnsi="Arial"/>
      <w:szCs w:val="24"/>
      <w:lang w:bidi="ar-SA"/>
    </w:rPr>
  </w:style>
  <w:style w:type="paragraph" w:styleId="Heading1">
    <w:name w:val="heading 1"/>
    <w:basedOn w:val="Normal"/>
    <w:next w:val="Normal"/>
    <w:link w:val="Heading1Char"/>
    <w:uiPriority w:val="9"/>
    <w:qFormat/>
    <w:rsid w:val="00EC624E"/>
    <w:pPr>
      <w:keepNext/>
      <w:keepLines/>
      <w:tabs>
        <w:tab w:val="clear" w:pos="720"/>
        <w:tab w:val="clear" w:pos="1152"/>
      </w:tabs>
      <w:spacing w:before="180" w:after="120"/>
      <w:outlineLvl w:val="0"/>
    </w:pPr>
    <w:rPr>
      <w:b/>
      <w:bCs/>
      <w:caps/>
      <w:sz w:val="24"/>
      <w:szCs w:val="28"/>
      <w:lang w:val="de-DE"/>
    </w:rPr>
  </w:style>
  <w:style w:type="paragraph" w:styleId="Heading2">
    <w:name w:val="heading 2"/>
    <w:basedOn w:val="Normal"/>
    <w:next w:val="Normal"/>
    <w:link w:val="Heading2Char"/>
    <w:uiPriority w:val="9"/>
    <w:unhideWhenUsed/>
    <w:qFormat/>
    <w:rsid w:val="00C910E6"/>
    <w:pPr>
      <w:keepNext/>
      <w:keepLines/>
      <w:tabs>
        <w:tab w:val="clear" w:pos="720"/>
        <w:tab w:val="clear" w:pos="1152"/>
      </w:tabs>
      <w:spacing w:before="180"/>
      <w:outlineLvl w:val="1"/>
    </w:pPr>
    <w:rPr>
      <w:b/>
      <w:bCs/>
      <w:sz w:val="22"/>
      <w:szCs w:val="26"/>
      <w:lang w:val="de-DE"/>
    </w:rPr>
  </w:style>
  <w:style w:type="paragraph" w:styleId="Heading3">
    <w:name w:val="heading 3"/>
    <w:basedOn w:val="Normal"/>
    <w:next w:val="Normal"/>
    <w:rsid w:val="00D83AF9"/>
    <w:pPr>
      <w:keepNext/>
      <w:spacing w:before="240" w:after="60"/>
      <w:outlineLvl w:val="2"/>
    </w:pPr>
    <w:rPr>
      <w:rFonts w:cs="Arial"/>
      <w:bCs/>
      <w:color w:val="225A8D"/>
      <w:szCs w:val="26"/>
    </w:rPr>
  </w:style>
  <w:style w:type="paragraph" w:styleId="Heading4">
    <w:name w:val="heading 4"/>
    <w:basedOn w:val="Normal"/>
    <w:next w:val="Normal"/>
    <w:qFormat/>
    <w:rsid w:val="00D83AF9"/>
    <w:pPr>
      <w:keepNext/>
      <w:spacing w:before="240" w:after="60"/>
      <w:outlineLvl w:val="3"/>
    </w:pPr>
    <w:rPr>
      <w:b/>
      <w:bCs/>
      <w:szCs w:val="28"/>
    </w:rPr>
  </w:style>
  <w:style w:type="paragraph" w:styleId="Heading5">
    <w:name w:val="heading 5"/>
    <w:basedOn w:val="Normal"/>
    <w:next w:val="Normal"/>
    <w:qFormat/>
    <w:rsid w:val="00D83AF9"/>
    <w:pPr>
      <w:spacing w:before="240" w:after="60"/>
      <w:outlineLvl w:val="4"/>
    </w:pPr>
    <w:rPr>
      <w:b/>
      <w:bCs/>
      <w:i/>
      <w:iCs/>
      <w:szCs w:val="26"/>
    </w:rPr>
  </w:style>
  <w:style w:type="paragraph" w:styleId="Heading6">
    <w:name w:val="heading 6"/>
    <w:basedOn w:val="Normal"/>
    <w:next w:val="Normal"/>
    <w:qFormat/>
    <w:rsid w:val="00D83AF9"/>
    <w:pPr>
      <w:spacing w:before="240" w:after="60"/>
      <w:outlineLvl w:val="5"/>
    </w:pPr>
    <w:rPr>
      <w:bCs/>
      <w:i/>
      <w:szCs w:val="22"/>
    </w:rPr>
  </w:style>
  <w:style w:type="paragraph" w:styleId="Heading7">
    <w:name w:val="heading 7"/>
    <w:basedOn w:val="Normal"/>
    <w:next w:val="Normal"/>
    <w:qFormat/>
    <w:rsid w:val="00D83AF9"/>
    <w:pPr>
      <w:spacing w:before="240" w:after="60"/>
      <w:outlineLvl w:val="6"/>
    </w:pPr>
    <w:rPr>
      <w:rFonts w:ascii="Times New Roman" w:hAnsi="Times New Roman"/>
      <w:b/>
    </w:rPr>
  </w:style>
  <w:style w:type="paragraph" w:styleId="Heading8">
    <w:name w:val="heading 8"/>
    <w:basedOn w:val="Normal"/>
    <w:next w:val="Normal"/>
    <w:qFormat/>
    <w:rsid w:val="00D83AF9"/>
    <w:pPr>
      <w:spacing w:before="240" w:after="60"/>
      <w:outlineLvl w:val="7"/>
    </w:pPr>
    <w:rPr>
      <w:rFonts w:ascii="Times New Roman" w:hAnsi="Times New Roman"/>
      <w:b/>
      <w:i/>
      <w:iCs/>
    </w:rPr>
  </w:style>
  <w:style w:type="paragraph" w:styleId="Heading9">
    <w:name w:val="heading 9"/>
    <w:basedOn w:val="Normal"/>
    <w:next w:val="Normal"/>
    <w:qFormat/>
    <w:rsid w:val="00D83AF9"/>
    <w:p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29428E"/>
    <w:pPr>
      <w:tabs>
        <w:tab w:val="clear" w:pos="720"/>
        <w:tab w:val="clear" w:pos="1152"/>
        <w:tab w:val="right" w:leader="dot" w:pos="9628"/>
      </w:tabs>
    </w:pPr>
    <w:rPr>
      <w:rFonts w:eastAsia="Calibri"/>
      <w:b/>
      <w:caps/>
      <w:szCs w:val="22"/>
      <w:lang w:val="de-DE"/>
    </w:rPr>
  </w:style>
  <w:style w:type="paragraph" w:styleId="BalloonText">
    <w:name w:val="Balloon Text"/>
    <w:basedOn w:val="Normal"/>
    <w:link w:val="BalloonTextChar"/>
    <w:rsid w:val="00621CE9"/>
    <w:pPr>
      <w:spacing w:before="0"/>
    </w:pPr>
    <w:rPr>
      <w:rFonts w:ascii="Tahoma" w:hAnsi="Tahoma" w:cs="Tahoma"/>
      <w:sz w:val="16"/>
      <w:szCs w:val="16"/>
    </w:rPr>
  </w:style>
  <w:style w:type="paragraph" w:styleId="TOC2">
    <w:name w:val="toc 2"/>
    <w:basedOn w:val="Normal"/>
    <w:next w:val="Normal"/>
    <w:uiPriority w:val="39"/>
    <w:unhideWhenUsed/>
    <w:rsid w:val="00776968"/>
    <w:pPr>
      <w:tabs>
        <w:tab w:val="clear" w:pos="720"/>
        <w:tab w:val="clear" w:pos="1152"/>
        <w:tab w:val="right" w:leader="dot" w:pos="9639"/>
      </w:tabs>
      <w:spacing w:before="40" w:after="40"/>
    </w:pPr>
    <w:rPr>
      <w:rFonts w:asciiTheme="minorBidi" w:eastAsiaTheme="minorEastAsia" w:hAnsiTheme="minorBidi" w:cstheme="minorBidi"/>
      <w:sz w:val="19"/>
      <w:szCs w:val="19"/>
      <w:lang w:bidi="he-IL"/>
    </w:rPr>
  </w:style>
  <w:style w:type="paragraph" w:styleId="TOC3">
    <w:name w:val="toc 3"/>
    <w:basedOn w:val="TOC1"/>
    <w:next w:val="Normal"/>
    <w:uiPriority w:val="39"/>
    <w:rsid w:val="00D83AF9"/>
    <w:pPr>
      <w:spacing w:before="60" w:after="80"/>
      <w:ind w:left="403"/>
    </w:pPr>
    <w:rPr>
      <w:sz w:val="18"/>
    </w:rPr>
  </w:style>
  <w:style w:type="paragraph" w:styleId="TOC4">
    <w:name w:val="toc 4"/>
    <w:basedOn w:val="Normal"/>
    <w:next w:val="Normal"/>
    <w:autoRedefine/>
    <w:semiHidden/>
    <w:rsid w:val="00D83AF9"/>
    <w:pPr>
      <w:ind w:left="600"/>
    </w:pPr>
  </w:style>
  <w:style w:type="character" w:styleId="Hyperlink">
    <w:name w:val="Hyperlink"/>
    <w:basedOn w:val="DefaultParagraphFont"/>
    <w:uiPriority w:val="99"/>
    <w:rsid w:val="00D83AF9"/>
    <w:rPr>
      <w:rFonts w:ascii="Arial" w:hAnsi="Arial"/>
      <w:color w:val="0000FF"/>
      <w:sz w:val="20"/>
      <w:u w:val="single"/>
    </w:rPr>
  </w:style>
  <w:style w:type="character" w:customStyle="1" w:styleId="BalloonTextChar">
    <w:name w:val="Balloon Text Char"/>
    <w:basedOn w:val="DefaultParagraphFont"/>
    <w:link w:val="BalloonText"/>
    <w:rsid w:val="00621CE9"/>
    <w:rPr>
      <w:rFonts w:ascii="Tahoma" w:hAnsi="Tahoma" w:cs="Tahoma"/>
      <w:sz w:val="16"/>
      <w:szCs w:val="16"/>
      <w:lang w:bidi="ar-SA"/>
    </w:rPr>
  </w:style>
  <w:style w:type="character" w:customStyle="1" w:styleId="UserInput">
    <w:name w:val="User Input"/>
    <w:basedOn w:val="DefaultParagraphFont"/>
    <w:rsid w:val="00621CE9"/>
    <w:rPr>
      <w:rFonts w:ascii="Courier New" w:hAnsi="Courier New"/>
      <w:b/>
      <w:noProof w:val="0"/>
      <w:sz w:val="20"/>
      <w:lang w:val="en-US"/>
    </w:rPr>
  </w:style>
  <w:style w:type="character" w:styleId="PageNumber">
    <w:name w:val="page number"/>
    <w:basedOn w:val="DefaultParagraphFont"/>
    <w:rsid w:val="00D83AF9"/>
    <w:rPr>
      <w:rFonts w:ascii="Arial" w:hAnsi="Arial"/>
      <w:sz w:val="20"/>
    </w:rPr>
  </w:style>
  <w:style w:type="paragraph" w:customStyle="1" w:styleId="CodeSample">
    <w:name w:val="Code Sample"/>
    <w:next w:val="Normal"/>
    <w:rsid w:val="00D83AF9"/>
    <w:pPr>
      <w:tabs>
        <w:tab w:val="left" w:pos="720"/>
        <w:tab w:val="left" w:pos="1440"/>
        <w:tab w:val="left" w:pos="2160"/>
      </w:tabs>
      <w:spacing w:before="160" w:after="200" w:line="240" w:lineRule="exact"/>
      <w:ind w:left="432"/>
      <w:contextualSpacing/>
    </w:pPr>
    <w:rPr>
      <w:rFonts w:ascii="Arial monospaced for SAP" w:hAnsi="Arial monospaced for SAP" w:cs="Courier New"/>
      <w:sz w:val="18"/>
      <w:lang w:bidi="ar-SA"/>
    </w:rPr>
  </w:style>
  <w:style w:type="table" w:styleId="TableGrid">
    <w:name w:val="Table Grid"/>
    <w:basedOn w:val="TableNormal"/>
    <w:rsid w:val="00D83AF9"/>
    <w:pPr>
      <w:spacing w:before="200" w:after="20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creenOutput">
    <w:name w:val="Screen Output"/>
    <w:basedOn w:val="DefaultParagraphFont"/>
    <w:rsid w:val="00621CE9"/>
    <w:rPr>
      <w:rFonts w:ascii="Courier New" w:hAnsi="Courier New"/>
      <w:noProof w:val="0"/>
      <w:sz w:val="20"/>
      <w:lang w:val="en-US"/>
    </w:rPr>
  </w:style>
  <w:style w:type="paragraph" w:styleId="Title">
    <w:name w:val="Title"/>
    <w:aliases w:val="_Title"/>
    <w:basedOn w:val="Normal"/>
    <w:next w:val="Normal"/>
    <w:link w:val="TitleChar"/>
    <w:uiPriority w:val="10"/>
    <w:qFormat/>
    <w:rsid w:val="00250D52"/>
    <w:pPr>
      <w:tabs>
        <w:tab w:val="clear" w:pos="720"/>
        <w:tab w:val="clear" w:pos="1152"/>
      </w:tabs>
      <w:spacing w:before="0"/>
      <w:contextualSpacing/>
    </w:pPr>
    <w:rPr>
      <w:b/>
      <w:spacing w:val="5"/>
      <w:kern w:val="28"/>
      <w:sz w:val="40"/>
      <w:szCs w:val="52"/>
      <w:lang w:val="de-DE"/>
    </w:rPr>
  </w:style>
  <w:style w:type="character" w:customStyle="1" w:styleId="TitleChar">
    <w:name w:val="Title Char"/>
    <w:aliases w:val="_Title Char"/>
    <w:basedOn w:val="DefaultParagraphFont"/>
    <w:link w:val="Title"/>
    <w:uiPriority w:val="10"/>
    <w:rsid w:val="00250D52"/>
    <w:rPr>
      <w:rFonts w:ascii="Arial" w:hAnsi="Arial"/>
      <w:b/>
      <w:spacing w:val="5"/>
      <w:kern w:val="28"/>
      <w:sz w:val="40"/>
      <w:szCs w:val="52"/>
      <w:lang w:val="de-DE" w:bidi="ar-SA"/>
    </w:rPr>
  </w:style>
  <w:style w:type="paragraph" w:styleId="Header">
    <w:name w:val="header"/>
    <w:basedOn w:val="Normal"/>
    <w:link w:val="HeaderChar"/>
    <w:rsid w:val="00024286"/>
    <w:pPr>
      <w:tabs>
        <w:tab w:val="clear" w:pos="720"/>
        <w:tab w:val="clear" w:pos="1152"/>
        <w:tab w:val="center" w:pos="4153"/>
        <w:tab w:val="right" w:pos="8306"/>
      </w:tabs>
      <w:spacing w:before="0"/>
    </w:pPr>
  </w:style>
  <w:style w:type="character" w:customStyle="1" w:styleId="HeaderChar">
    <w:name w:val="Header Char"/>
    <w:basedOn w:val="DefaultParagraphFont"/>
    <w:link w:val="Header"/>
    <w:uiPriority w:val="99"/>
    <w:rsid w:val="00024286"/>
    <w:rPr>
      <w:rFonts w:ascii="Arial" w:hAnsi="Arial"/>
      <w:szCs w:val="24"/>
      <w:lang w:bidi="ar-SA"/>
    </w:rPr>
  </w:style>
  <w:style w:type="paragraph" w:styleId="Footer">
    <w:name w:val="footer"/>
    <w:basedOn w:val="Normal"/>
    <w:link w:val="FooterChar"/>
    <w:uiPriority w:val="99"/>
    <w:rsid w:val="00024286"/>
    <w:pPr>
      <w:tabs>
        <w:tab w:val="clear" w:pos="720"/>
        <w:tab w:val="clear" w:pos="1152"/>
        <w:tab w:val="center" w:pos="4153"/>
        <w:tab w:val="right" w:pos="8306"/>
      </w:tabs>
      <w:spacing w:before="0"/>
    </w:pPr>
  </w:style>
  <w:style w:type="character" w:customStyle="1" w:styleId="FooterChar">
    <w:name w:val="Footer Char"/>
    <w:basedOn w:val="DefaultParagraphFont"/>
    <w:link w:val="Footer"/>
    <w:uiPriority w:val="99"/>
    <w:rsid w:val="00024286"/>
    <w:rPr>
      <w:rFonts w:ascii="Arial" w:hAnsi="Arial"/>
      <w:szCs w:val="24"/>
      <w:lang w:bidi="ar-SA"/>
    </w:rPr>
  </w:style>
  <w:style w:type="paragraph" w:customStyle="1" w:styleId="Note">
    <w:name w:val="Note"/>
    <w:basedOn w:val="Normal"/>
    <w:rsid w:val="00D83AF9"/>
    <w:pPr>
      <w:pBdr>
        <w:top w:val="single" w:sz="36" w:space="1" w:color="F3F3F3"/>
        <w:bottom w:val="single" w:sz="36" w:space="1" w:color="F3F3F3"/>
      </w:pBdr>
      <w:shd w:val="clear" w:color="auto" w:fill="F3F3F3"/>
      <w:spacing w:before="240" w:after="240"/>
      <w:ind w:left="504" w:hanging="504"/>
      <w:contextualSpacing/>
    </w:pPr>
    <w:rPr>
      <w:sz w:val="18"/>
    </w:rPr>
  </w:style>
  <w:style w:type="paragraph" w:styleId="ListParagraph">
    <w:name w:val="List Paragraph"/>
    <w:basedOn w:val="Normal"/>
    <w:uiPriority w:val="34"/>
    <w:qFormat/>
    <w:rsid w:val="00AB4399"/>
    <w:pPr>
      <w:ind w:left="720"/>
      <w:contextualSpacing/>
    </w:pPr>
  </w:style>
  <w:style w:type="paragraph" w:styleId="ListBullet">
    <w:name w:val="List Bullet"/>
    <w:basedOn w:val="Normal"/>
    <w:rsid w:val="00D83AF9"/>
    <w:pPr>
      <w:numPr>
        <w:numId w:val="1"/>
      </w:numPr>
      <w:tabs>
        <w:tab w:val="clear" w:pos="720"/>
        <w:tab w:val="clear" w:pos="1152"/>
      </w:tabs>
    </w:pPr>
    <w:rPr>
      <w:rFonts w:cs="Arial"/>
    </w:rPr>
  </w:style>
  <w:style w:type="paragraph" w:styleId="ListBullet2">
    <w:name w:val="List Bullet 2"/>
    <w:basedOn w:val="Normal"/>
    <w:qFormat/>
    <w:rsid w:val="00075979"/>
    <w:pPr>
      <w:numPr>
        <w:ilvl w:val="1"/>
        <w:numId w:val="1"/>
      </w:numPr>
      <w:tabs>
        <w:tab w:val="clear" w:pos="720"/>
        <w:tab w:val="clear" w:pos="1152"/>
      </w:tabs>
    </w:pPr>
    <w:rPr>
      <w:rFonts w:cs="Arial"/>
      <w:lang w:eastAsia="ja-JP"/>
    </w:rPr>
  </w:style>
  <w:style w:type="paragraph" w:styleId="ListContinue">
    <w:name w:val="List Continue"/>
    <w:basedOn w:val="Normal"/>
    <w:qFormat/>
    <w:rsid w:val="001F53BB"/>
    <w:pPr>
      <w:tabs>
        <w:tab w:val="clear" w:pos="720"/>
        <w:tab w:val="clear" w:pos="1152"/>
      </w:tabs>
      <w:spacing w:before="60"/>
      <w:ind w:left="567"/>
    </w:pPr>
    <w:rPr>
      <w:rFonts w:cs="Arial"/>
      <w:lang w:eastAsia="ja-JP"/>
    </w:rPr>
  </w:style>
  <w:style w:type="paragraph" w:styleId="ListContinue2">
    <w:name w:val="List Continue 2"/>
    <w:basedOn w:val="Normal"/>
    <w:rsid w:val="00CA70DA"/>
    <w:pPr>
      <w:tabs>
        <w:tab w:val="clear" w:pos="720"/>
        <w:tab w:val="clear" w:pos="1152"/>
      </w:tabs>
      <w:spacing w:before="180"/>
      <w:ind w:left="1181"/>
    </w:pPr>
    <w:rPr>
      <w:rFonts w:cs="Arial"/>
      <w:lang w:eastAsia="ja-JP"/>
    </w:rPr>
  </w:style>
  <w:style w:type="paragraph" w:styleId="ListNumber">
    <w:name w:val="List Number"/>
    <w:basedOn w:val="Normal"/>
    <w:uiPriority w:val="99"/>
    <w:qFormat/>
    <w:rsid w:val="0056666F"/>
    <w:pPr>
      <w:numPr>
        <w:ilvl w:val="1"/>
        <w:numId w:val="7"/>
      </w:numPr>
      <w:tabs>
        <w:tab w:val="clear" w:pos="720"/>
        <w:tab w:val="clear" w:pos="1152"/>
      </w:tabs>
    </w:pPr>
    <w:rPr>
      <w:rFonts w:cs="Arial"/>
      <w:lang w:val="en" w:eastAsia="ja-JP"/>
    </w:rPr>
  </w:style>
  <w:style w:type="paragraph" w:styleId="ListNumber2">
    <w:name w:val="List Number 2"/>
    <w:basedOn w:val="Normal"/>
    <w:autoRedefine/>
    <w:uiPriority w:val="99"/>
    <w:rsid w:val="00082236"/>
    <w:pPr>
      <w:numPr>
        <w:ilvl w:val="3"/>
        <w:numId w:val="7"/>
      </w:numPr>
      <w:tabs>
        <w:tab w:val="clear" w:pos="720"/>
        <w:tab w:val="clear" w:pos="1152"/>
      </w:tabs>
      <w:spacing w:before="180"/>
    </w:pPr>
    <w:rPr>
      <w:rFonts w:cs="Arial"/>
      <w:lang w:eastAsia="ja-JP"/>
    </w:rPr>
  </w:style>
  <w:style w:type="paragraph" w:styleId="ListNumber3">
    <w:name w:val="List Number 3"/>
    <w:basedOn w:val="Normal"/>
    <w:uiPriority w:val="99"/>
    <w:rsid w:val="00D83AF9"/>
    <w:pPr>
      <w:numPr>
        <w:ilvl w:val="4"/>
        <w:numId w:val="7"/>
      </w:numPr>
      <w:tabs>
        <w:tab w:val="clear" w:pos="720"/>
        <w:tab w:val="clear" w:pos="1152"/>
      </w:tabs>
      <w:spacing w:before="180"/>
    </w:pPr>
    <w:rPr>
      <w:rFonts w:cs="Arial"/>
      <w:sz w:val="22"/>
      <w:lang w:eastAsia="ja-JP"/>
    </w:rPr>
  </w:style>
  <w:style w:type="character" w:customStyle="1" w:styleId="Heading2Char">
    <w:name w:val="Heading 2 Char"/>
    <w:link w:val="Heading2"/>
    <w:uiPriority w:val="9"/>
    <w:rsid w:val="00C910E6"/>
    <w:rPr>
      <w:rFonts w:ascii="Arial" w:hAnsi="Arial"/>
      <w:b/>
      <w:bCs/>
      <w:sz w:val="22"/>
      <w:szCs w:val="26"/>
      <w:lang w:val="de-DE" w:bidi="ar-SA"/>
    </w:rPr>
  </w:style>
  <w:style w:type="paragraph" w:customStyle="1" w:styleId="TOC">
    <w:name w:val="TOC"/>
    <w:basedOn w:val="Normal"/>
    <w:rsid w:val="0029428E"/>
    <w:pPr>
      <w:tabs>
        <w:tab w:val="clear" w:pos="720"/>
        <w:tab w:val="clear" w:pos="1152"/>
      </w:tabs>
      <w:spacing w:before="960"/>
    </w:pPr>
    <w:rPr>
      <w:rFonts w:eastAsia="Calibri" w:cs="Arial"/>
      <w:b/>
      <w:caps/>
      <w:sz w:val="32"/>
      <w:szCs w:val="40"/>
    </w:rPr>
  </w:style>
  <w:style w:type="character" w:customStyle="1" w:styleId="Heading1Char">
    <w:name w:val="Heading 1 Char"/>
    <w:link w:val="Heading1"/>
    <w:uiPriority w:val="9"/>
    <w:rsid w:val="00EC624E"/>
    <w:rPr>
      <w:rFonts w:ascii="Arial" w:hAnsi="Arial"/>
      <w:b/>
      <w:bCs/>
      <w:caps/>
      <w:sz w:val="24"/>
      <w:szCs w:val="28"/>
      <w:lang w:val="de-DE" w:bidi="ar-SA"/>
    </w:rPr>
  </w:style>
  <w:style w:type="paragraph" w:customStyle="1" w:styleId="Heading2a">
    <w:name w:val="Heading 2a"/>
    <w:basedOn w:val="Heading2"/>
    <w:qFormat/>
    <w:rsid w:val="00C910E6"/>
    <w:rPr>
      <w:sz w:val="20"/>
    </w:rPr>
  </w:style>
  <w:style w:type="character" w:styleId="FollowedHyperlink">
    <w:name w:val="FollowedHyperlink"/>
    <w:basedOn w:val="DefaultParagraphFont"/>
    <w:rsid w:val="00DA3C83"/>
    <w:rPr>
      <w:color w:val="800080" w:themeColor="followedHyperlink"/>
      <w:u w:val="single"/>
    </w:rPr>
  </w:style>
  <w:style w:type="character" w:styleId="CommentReference">
    <w:name w:val="annotation reference"/>
    <w:basedOn w:val="DefaultParagraphFont"/>
    <w:rsid w:val="00DA3C83"/>
    <w:rPr>
      <w:sz w:val="16"/>
      <w:szCs w:val="16"/>
    </w:rPr>
  </w:style>
  <w:style w:type="paragraph" w:styleId="CommentText">
    <w:name w:val="annotation text"/>
    <w:basedOn w:val="Normal"/>
    <w:link w:val="CommentTextChar"/>
    <w:rsid w:val="00DA3C83"/>
    <w:rPr>
      <w:szCs w:val="20"/>
    </w:rPr>
  </w:style>
  <w:style w:type="character" w:customStyle="1" w:styleId="CommentTextChar">
    <w:name w:val="Comment Text Char"/>
    <w:basedOn w:val="DefaultParagraphFont"/>
    <w:link w:val="CommentText"/>
    <w:rsid w:val="00DA3C83"/>
    <w:rPr>
      <w:rFonts w:ascii="Arial" w:hAnsi="Arial"/>
      <w:lang w:bidi="ar-SA"/>
    </w:rPr>
  </w:style>
  <w:style w:type="paragraph" w:styleId="CommentSubject">
    <w:name w:val="annotation subject"/>
    <w:basedOn w:val="CommentText"/>
    <w:next w:val="CommentText"/>
    <w:link w:val="CommentSubjectChar"/>
    <w:rsid w:val="00DA3C83"/>
    <w:rPr>
      <w:b/>
      <w:bCs/>
    </w:rPr>
  </w:style>
  <w:style w:type="character" w:customStyle="1" w:styleId="CommentSubjectChar">
    <w:name w:val="Comment Subject Char"/>
    <w:basedOn w:val="CommentTextChar"/>
    <w:link w:val="CommentSubject"/>
    <w:rsid w:val="00DA3C83"/>
    <w:rPr>
      <w:rFonts w:ascii="Arial" w:hAnsi="Arial"/>
      <w:b/>
      <w:bCs/>
      <w:lang w:bidi="ar-SA"/>
    </w:rPr>
  </w:style>
  <w:style w:type="paragraph" w:customStyle="1" w:styleId="004Introduction">
    <w:name w:val="004_Introduction"/>
    <w:basedOn w:val="Normal"/>
    <w:rsid w:val="00265B9F"/>
    <w:pPr>
      <w:tabs>
        <w:tab w:val="clear" w:pos="720"/>
        <w:tab w:val="clear" w:pos="1152"/>
      </w:tabs>
      <w:spacing w:before="0"/>
    </w:pPr>
    <w:rPr>
      <w:szCs w:val="20"/>
      <w:lang w:val="en-GB"/>
    </w:rPr>
  </w:style>
  <w:style w:type="table" w:styleId="LightList-Accent1">
    <w:name w:val="Light List Accent 1"/>
    <w:basedOn w:val="TableNormal"/>
    <w:uiPriority w:val="61"/>
    <w:rsid w:val="00A82E82"/>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1">
    <w:name w:val="Light Shading Accent 1"/>
    <w:basedOn w:val="TableNormal"/>
    <w:uiPriority w:val="60"/>
    <w:rsid w:val="00A82E82"/>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TableCol1">
    <w:name w:val="Table_Col1"/>
    <w:basedOn w:val="Heading2"/>
    <w:qFormat/>
    <w:rsid w:val="00205D63"/>
    <w:pPr>
      <w:keepNext w:val="0"/>
      <w:keepLines w:val="0"/>
      <w:widowControl w:val="0"/>
      <w:spacing w:before="80" w:after="60"/>
    </w:pPr>
    <w:rPr>
      <w:rFonts w:cs="Arial"/>
      <w:iCs/>
      <w:sz w:val="20"/>
      <w:szCs w:val="28"/>
      <w:lang w:val="en-US" w:eastAsia="de-DE"/>
    </w:rPr>
  </w:style>
  <w:style w:type="paragraph" w:customStyle="1" w:styleId="021BulletIndent2">
    <w:name w:val="021_Bullet _Indent_2"/>
    <w:qFormat/>
    <w:rsid w:val="00315DEE"/>
    <w:pPr>
      <w:numPr>
        <w:numId w:val="8"/>
      </w:numPr>
      <w:ind w:left="714" w:hanging="357"/>
    </w:pPr>
    <w:rPr>
      <w:rFonts w:ascii="Arial" w:hAnsi="Arial"/>
      <w:szCs w:val="22"/>
      <w:lang w:val="en-GB" w:bidi="ar-SA"/>
    </w:rPr>
  </w:style>
  <w:style w:type="paragraph" w:customStyle="1" w:styleId="TableBullet">
    <w:name w:val="Table_Bullet"/>
    <w:basedOn w:val="Normal"/>
    <w:qFormat/>
    <w:rsid w:val="00A250C2"/>
    <w:pPr>
      <w:numPr>
        <w:numId w:val="9"/>
      </w:numPr>
      <w:tabs>
        <w:tab w:val="clear" w:pos="720"/>
        <w:tab w:val="clear" w:pos="1152"/>
      </w:tabs>
      <w:spacing w:before="60" w:after="60" w:line="260" w:lineRule="atLeast"/>
      <w:ind w:left="414" w:hanging="357"/>
    </w:pPr>
    <w:rPr>
      <w:rFonts w:cs="Calibri"/>
      <w:szCs w:val="20"/>
      <w:lang w:val="en-GB" w:bidi="he-IL"/>
    </w:rPr>
  </w:style>
  <w:style w:type="paragraph" w:customStyle="1" w:styleId="TableNumber">
    <w:name w:val="Table_Number"/>
    <w:basedOn w:val="004Introduction"/>
    <w:qFormat/>
    <w:rsid w:val="007C76D7"/>
    <w:pPr>
      <w:numPr>
        <w:numId w:val="10"/>
      </w:numPr>
      <w:spacing w:before="60" w:after="60" w:line="260" w:lineRule="atLeast"/>
    </w:pPr>
    <w:rPr>
      <w:rFonts w:cs="Calibri"/>
      <w:lang w:bidi="he-IL"/>
    </w:rPr>
  </w:style>
  <w:style w:type="paragraph" w:customStyle="1" w:styleId="02BodyCopy">
    <w:name w:val="02_Body_Copy"/>
    <w:basedOn w:val="Normal"/>
    <w:qFormat/>
    <w:rsid w:val="00CC7AF0"/>
    <w:pPr>
      <w:tabs>
        <w:tab w:val="clear" w:pos="720"/>
        <w:tab w:val="clear" w:pos="1152"/>
      </w:tabs>
      <w:spacing w:before="0"/>
    </w:pPr>
    <w:rPr>
      <w:szCs w:val="20"/>
      <w:lang w:val="en-GB"/>
    </w:rPr>
  </w:style>
  <w:style w:type="paragraph" w:customStyle="1" w:styleId="TableCol2">
    <w:name w:val="Table_Col2"/>
    <w:basedOn w:val="004Introduction"/>
    <w:qFormat/>
    <w:rsid w:val="0089091D"/>
    <w:pPr>
      <w:spacing w:before="60" w:after="60" w:line="260" w:lineRule="atLeast"/>
    </w:pPr>
  </w:style>
  <w:style w:type="paragraph" w:customStyle="1" w:styleId="TableBullet2">
    <w:name w:val="Table_Bullet2"/>
    <w:basedOn w:val="TableBullet"/>
    <w:qFormat/>
    <w:rsid w:val="00CC35F7"/>
    <w:pPr>
      <w:numPr>
        <w:numId w:val="13"/>
      </w:numPr>
    </w:pPr>
  </w:style>
  <w:style w:type="paragraph" w:customStyle="1" w:styleId="004IntroCont">
    <w:name w:val="004_Intro_Cont"/>
    <w:basedOn w:val="004Introduction"/>
    <w:autoRedefine/>
    <w:qFormat/>
    <w:rsid w:val="00AB5913"/>
    <w:pPr>
      <w:spacing w:after="60" w:line="280" w:lineRule="exact"/>
      <w:ind w:left="737"/>
    </w:pPr>
    <w:rPr>
      <w:bCs/>
      <w:iCs/>
    </w:rPr>
  </w:style>
  <w:style w:type="paragraph" w:customStyle="1" w:styleId="03TableHeadline">
    <w:name w:val="03_Table_Headline"/>
    <w:basedOn w:val="Normal"/>
    <w:rsid w:val="00AB5913"/>
    <w:pPr>
      <w:tabs>
        <w:tab w:val="clear" w:pos="720"/>
        <w:tab w:val="clear" w:pos="1152"/>
      </w:tabs>
      <w:spacing w:before="0"/>
    </w:pPr>
    <w:rPr>
      <w:rFonts w:eastAsiaTheme="minorHAnsi" w:cstheme="minorBidi"/>
      <w:b/>
      <w:sz w:val="22"/>
      <w:szCs w:val="22"/>
    </w:rPr>
  </w:style>
  <w:style w:type="table" w:styleId="LightList-Accent3">
    <w:name w:val="Light List Accent 3"/>
    <w:basedOn w:val="TableNormal"/>
    <w:uiPriority w:val="61"/>
    <w:rsid w:val="00430FC6"/>
    <w:rPr>
      <w:lang w:val="de-DE" w:eastAsia="de-DE" w:bidi="ar-SA"/>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01Headline">
    <w:name w:val="01_Headline"/>
    <w:basedOn w:val="Normal"/>
    <w:link w:val="01HeadlineZchnZchn"/>
    <w:qFormat/>
    <w:rsid w:val="00A1689F"/>
    <w:pPr>
      <w:tabs>
        <w:tab w:val="clear" w:pos="720"/>
        <w:tab w:val="clear" w:pos="1152"/>
      </w:tabs>
      <w:spacing w:before="0" w:line="240" w:lineRule="auto"/>
    </w:pPr>
    <w:rPr>
      <w:rFonts w:ascii="Arial Black" w:hAnsi="Arial Black" w:cs="Arial"/>
      <w:b/>
      <w:caps/>
      <w:sz w:val="24"/>
      <w:szCs w:val="32"/>
      <w:lang w:val="en-GB" w:eastAsia="de-DE"/>
    </w:rPr>
  </w:style>
  <w:style w:type="character" w:customStyle="1" w:styleId="01HeadlineZchnZchn">
    <w:name w:val="01_Headline Zchn Zchn"/>
    <w:basedOn w:val="DefaultParagraphFont"/>
    <w:link w:val="01Headline"/>
    <w:rsid w:val="00A1689F"/>
    <w:rPr>
      <w:rFonts w:ascii="Arial Black" w:hAnsi="Arial Black" w:cs="Arial"/>
      <w:b/>
      <w:caps/>
      <w:sz w:val="24"/>
      <w:szCs w:val="32"/>
      <w:lang w:val="en-GB" w:eastAsia="de-DE"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58519535">
      <w:bodyDiv w:val="1"/>
      <w:marLeft w:val="0"/>
      <w:marRight w:val="0"/>
      <w:marTop w:val="0"/>
      <w:marBottom w:val="0"/>
      <w:divBdr>
        <w:top w:val="none" w:sz="0" w:space="0" w:color="auto"/>
        <w:left w:val="none" w:sz="0" w:space="0" w:color="auto"/>
        <w:bottom w:val="none" w:sz="0" w:space="0" w:color="auto"/>
        <w:right w:val="none" w:sz="0" w:space="0" w:color="auto"/>
      </w:divBdr>
    </w:div>
    <w:div w:id="1864587428">
      <w:bodyDiv w:val="1"/>
      <w:marLeft w:val="0"/>
      <w:marRight w:val="0"/>
      <w:marTop w:val="0"/>
      <w:marBottom w:val="0"/>
      <w:divBdr>
        <w:top w:val="none" w:sz="0" w:space="0" w:color="auto"/>
        <w:left w:val="none" w:sz="0" w:space="0" w:color="auto"/>
        <w:bottom w:val="none" w:sz="0" w:space="0" w:color="auto"/>
        <w:right w:val="none" w:sz="0" w:space="0" w:color="auto"/>
      </w:divBdr>
    </w:div>
    <w:div w:id="21200264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image" Target="media/image10.png"/><Relationship Id="rId39" Type="http://schemas.openxmlformats.org/officeDocument/2006/relationships/image" Target="media/image22.emf"/><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hyperlink" Target="http://www.cubetree.com" TargetMode="External"/><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image" Target="media/image46.png"/><Relationship Id="rId76" Type="http://schemas.openxmlformats.org/officeDocument/2006/relationships/image" Target="media/image54.png"/><Relationship Id="rId84" Type="http://schemas.openxmlformats.org/officeDocument/2006/relationships/header" Target="header8.xml"/><Relationship Id="rId89"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hyperlink" Target="https://github.com/SAP/cloud-portal-widgets" TargetMode="Externa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package" Target="embeddings/Microsoft_Word_Document1.docx"/><Relationship Id="rId45" Type="http://schemas.openxmlformats.org/officeDocument/2006/relationships/image" Target="cid:image003.png@01CE5B81.D4D2D9E0" TargetMode="External"/><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hyperlink" Target="https://www.youtube.com/playlist?list=PLFD0FA2183DC1F3B7" TargetMode="External"/><Relationship Id="rId74" Type="http://schemas.openxmlformats.org/officeDocument/2006/relationships/image" Target="media/image52.png"/><Relationship Id="rId79" Type="http://schemas.openxmlformats.org/officeDocument/2006/relationships/image" Target="media/image56.png"/><Relationship Id="rId87" Type="http://schemas.openxmlformats.org/officeDocument/2006/relationships/header" Target="header9.xml"/><Relationship Id="rId5" Type="http://schemas.openxmlformats.org/officeDocument/2006/relationships/settings" Target="settings.xml"/><Relationship Id="rId61" Type="http://schemas.openxmlformats.org/officeDocument/2006/relationships/image" Target="media/image40.png"/><Relationship Id="rId82" Type="http://schemas.openxmlformats.org/officeDocument/2006/relationships/image" Target="media/image57.png"/><Relationship Id="rId90" Type="http://schemas.openxmlformats.org/officeDocument/2006/relationships/glossaryDocument" Target="glossary/document.xml"/><Relationship Id="rId19" Type="http://schemas.openxmlformats.org/officeDocument/2006/relationships/hyperlink" Target="https://account.hanatrial.ondemand.com/cockpit" TargetMode="External"/><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cid:image002.png@01CE6086.944CAC20" TargetMode="External"/><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0.png"/><Relationship Id="rId80" Type="http://schemas.openxmlformats.org/officeDocument/2006/relationships/header" Target="header6.xml"/><Relationship Id="rId85" Type="http://schemas.openxmlformats.org/officeDocument/2006/relationships/footer" Target="footer6.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image" Target="media/image45.png"/><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header" Target="header7.xml"/><Relationship Id="rId88" Type="http://schemas.openxmlformats.org/officeDocument/2006/relationships/footer" Target="footer8.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1.png"/><Relationship Id="rId78" Type="http://schemas.openxmlformats.org/officeDocument/2006/relationships/hyperlink" Target="https://account.hanatrial.ondemand.com/" TargetMode="External"/><Relationship Id="rId81" Type="http://schemas.openxmlformats.org/officeDocument/2006/relationships/footer" Target="footer5.xml"/><Relationship Id="rId86" Type="http://schemas.openxmlformats.org/officeDocument/2006/relationships/footer" Target="footer7.xml"/><Relationship Id="rId4" Type="http://schemas.microsoft.com/office/2007/relationships/stylesWithEffects" Target="stylesWithEffects.xml"/><Relationship Id="rId9" Type="http://schemas.openxmlformats.org/officeDocument/2006/relationships/image" Target="media/image1.emf"/></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030445\Documents\Learning_Curve\Template\SCN_Template.dotm"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2F528A5548AF4A819D78A063775F1988"/>
        <w:category>
          <w:name w:val="General"/>
          <w:gallery w:val="placeholder"/>
        </w:category>
        <w:types>
          <w:type w:val="bbPlcHdr"/>
        </w:types>
        <w:behaviors>
          <w:behavior w:val="content"/>
        </w:behaviors>
        <w:guid w:val="{BC6CFC60-09E1-4B39-B9C1-F6F5AED5C272}"/>
      </w:docPartPr>
      <w:docPartBody>
        <w:p w:rsidR="00D84FB1" w:rsidRDefault="00EB0D70" w:rsidP="00EB0D70">
          <w:pPr>
            <w:pStyle w:val="2F528A5548AF4A819D78A063775F1988"/>
          </w:pPr>
          <w:r w:rsidRPr="00462DD4">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monospaced for SAP">
    <w:panose1 w:val="020B0609020202030204"/>
    <w:charset w:val="00"/>
    <w:family w:val="modern"/>
    <w:pitch w:val="fixed"/>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revisionView w:formatting="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0D70"/>
    <w:rsid w:val="00011873"/>
    <w:rsid w:val="000A3024"/>
    <w:rsid w:val="00100814"/>
    <w:rsid w:val="00202E6A"/>
    <w:rsid w:val="00337625"/>
    <w:rsid w:val="003638D7"/>
    <w:rsid w:val="004A1DBD"/>
    <w:rsid w:val="00593FC3"/>
    <w:rsid w:val="00604F4B"/>
    <w:rsid w:val="00611EFF"/>
    <w:rsid w:val="00715D2A"/>
    <w:rsid w:val="00852017"/>
    <w:rsid w:val="00902A7C"/>
    <w:rsid w:val="00C31456"/>
    <w:rsid w:val="00D84FB1"/>
    <w:rsid w:val="00EB0D70"/>
    <w:rsid w:val="00EE10BC"/>
    <w:rsid w:val="00F168EB"/>
    <w:rsid w:val="00FA163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B0D70"/>
    <w:rPr>
      <w:color w:val="808080"/>
    </w:rPr>
  </w:style>
  <w:style w:type="paragraph" w:customStyle="1" w:styleId="2F528A5548AF4A819D78A063775F1988">
    <w:name w:val="2F528A5548AF4A819D78A063775F1988"/>
    <w:rsid w:val="00EB0D70"/>
  </w:style>
  <w:style w:type="paragraph" w:customStyle="1" w:styleId="989ADFB9D4E44BBE8F3696F807276E79">
    <w:name w:val="989ADFB9D4E44BBE8F3696F807276E79"/>
    <w:rsid w:val="00EB0D70"/>
  </w:style>
  <w:style w:type="paragraph" w:customStyle="1" w:styleId="8E35E091DE9748E2A69196B260227C87">
    <w:name w:val="8E35E091DE9748E2A69196B260227C87"/>
    <w:rsid w:val="00EB0D70"/>
  </w:style>
  <w:style w:type="paragraph" w:customStyle="1" w:styleId="4F65EE60F6554C7C9179A35340DA12FF">
    <w:name w:val="4F65EE60F6554C7C9179A35340DA12FF"/>
    <w:rsid w:val="00EB0D70"/>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B0D70"/>
    <w:rPr>
      <w:color w:val="808080"/>
    </w:rPr>
  </w:style>
  <w:style w:type="paragraph" w:customStyle="1" w:styleId="2F528A5548AF4A819D78A063775F1988">
    <w:name w:val="2F528A5548AF4A819D78A063775F1988"/>
    <w:rsid w:val="00EB0D70"/>
  </w:style>
  <w:style w:type="paragraph" w:customStyle="1" w:styleId="989ADFB9D4E44BBE8F3696F807276E79">
    <w:name w:val="989ADFB9D4E44BBE8F3696F807276E79"/>
    <w:rsid w:val="00EB0D70"/>
  </w:style>
  <w:style w:type="paragraph" w:customStyle="1" w:styleId="8E35E091DE9748E2A69196B260227C87">
    <w:name w:val="8E35E091DE9748E2A69196B260227C87"/>
    <w:rsid w:val="00EB0D70"/>
  </w:style>
  <w:style w:type="paragraph" w:customStyle="1" w:styleId="4F65EE60F6554C7C9179A35340DA12FF">
    <w:name w:val="4F65EE60F6554C7C9179A35340DA12FF"/>
    <w:rsid w:val="00EB0D7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7FD8D322-20AE-41DA-B467-00ACE47E89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SCN_Template.dotm</Template>
  <TotalTime>95</TotalTime>
  <Pages>46</Pages>
  <Words>8599</Words>
  <Characters>55461</Characters>
  <Application>Microsoft Office Word</Application>
  <DocSecurity>0</DocSecurity>
  <Lines>462</Lines>
  <Paragraphs>127</Paragraphs>
  <ScaleCrop>false</ScaleCrop>
  <HeadingPairs>
    <vt:vector size="2" baseType="variant">
      <vt:variant>
        <vt:lpstr>Title</vt:lpstr>
      </vt:variant>
      <vt:variant>
        <vt:i4>1</vt:i4>
      </vt:variant>
    </vt:vector>
  </HeadingPairs>
  <TitlesOfParts>
    <vt:vector size="1" baseType="lpstr">
      <vt:lpstr>xperien</vt:lpstr>
    </vt:vector>
  </TitlesOfParts>
  <Company>SAP</Company>
  <LinksUpToDate>false</LinksUpToDate>
  <CharactersWithSpaces>63933</CharactersWithSpaces>
  <SharedDoc>false</SharedDoc>
  <HLinks>
    <vt:vector size="54" baseType="variant">
      <vt:variant>
        <vt:i4>1048643</vt:i4>
      </vt:variant>
      <vt:variant>
        <vt:i4>45</vt:i4>
      </vt:variant>
      <vt:variant>
        <vt:i4>0</vt:i4>
      </vt:variant>
      <vt:variant>
        <vt:i4>5</vt:i4>
      </vt:variant>
      <vt:variant>
        <vt:lpwstr>https://www.sdn.sap.com/irj/sdn/index</vt:lpwstr>
      </vt:variant>
      <vt:variant>
        <vt:lpwstr/>
      </vt:variant>
      <vt:variant>
        <vt:i4>1048643</vt:i4>
      </vt:variant>
      <vt:variant>
        <vt:i4>42</vt:i4>
      </vt:variant>
      <vt:variant>
        <vt:i4>0</vt:i4>
      </vt:variant>
      <vt:variant>
        <vt:i4>5</vt:i4>
      </vt:variant>
      <vt:variant>
        <vt:lpwstr>https://www.sdn.sap.com/irj/sdn/index</vt:lpwstr>
      </vt:variant>
      <vt:variant>
        <vt:lpwstr/>
      </vt:variant>
      <vt:variant>
        <vt:i4>1048643</vt:i4>
      </vt:variant>
      <vt:variant>
        <vt:i4>39</vt:i4>
      </vt:variant>
      <vt:variant>
        <vt:i4>0</vt:i4>
      </vt:variant>
      <vt:variant>
        <vt:i4>5</vt:i4>
      </vt:variant>
      <vt:variant>
        <vt:lpwstr>https://www.sdn.sap.com/irj/sdn/index</vt:lpwstr>
      </vt:variant>
      <vt:variant>
        <vt:lpwstr/>
      </vt:variant>
      <vt:variant>
        <vt:i4>852048</vt:i4>
      </vt:variant>
      <vt:variant>
        <vt:i4>33</vt:i4>
      </vt:variant>
      <vt:variant>
        <vt:i4>0</vt:i4>
      </vt:variant>
      <vt:variant>
        <vt:i4>5</vt:i4>
      </vt:variant>
      <vt:variant>
        <vt:lpwstr>https://www.sdn.sap.com/</vt:lpwstr>
      </vt:variant>
      <vt:variant>
        <vt:lpwstr/>
      </vt:variant>
      <vt:variant>
        <vt:i4>1572915</vt:i4>
      </vt:variant>
      <vt:variant>
        <vt:i4>26</vt:i4>
      </vt:variant>
      <vt:variant>
        <vt:i4>0</vt:i4>
      </vt:variant>
      <vt:variant>
        <vt:i4>5</vt:i4>
      </vt:variant>
      <vt:variant>
        <vt:lpwstr/>
      </vt:variant>
      <vt:variant>
        <vt:lpwstr>_Toc280869764</vt:lpwstr>
      </vt:variant>
      <vt:variant>
        <vt:i4>1572915</vt:i4>
      </vt:variant>
      <vt:variant>
        <vt:i4>20</vt:i4>
      </vt:variant>
      <vt:variant>
        <vt:i4>0</vt:i4>
      </vt:variant>
      <vt:variant>
        <vt:i4>5</vt:i4>
      </vt:variant>
      <vt:variant>
        <vt:lpwstr/>
      </vt:variant>
      <vt:variant>
        <vt:lpwstr>_Toc280869763</vt:lpwstr>
      </vt:variant>
      <vt:variant>
        <vt:i4>1572915</vt:i4>
      </vt:variant>
      <vt:variant>
        <vt:i4>14</vt:i4>
      </vt:variant>
      <vt:variant>
        <vt:i4>0</vt:i4>
      </vt:variant>
      <vt:variant>
        <vt:i4>5</vt:i4>
      </vt:variant>
      <vt:variant>
        <vt:lpwstr/>
      </vt:variant>
      <vt:variant>
        <vt:lpwstr>_Toc280869762</vt:lpwstr>
      </vt:variant>
      <vt:variant>
        <vt:i4>1572915</vt:i4>
      </vt:variant>
      <vt:variant>
        <vt:i4>8</vt:i4>
      </vt:variant>
      <vt:variant>
        <vt:i4>0</vt:i4>
      </vt:variant>
      <vt:variant>
        <vt:i4>5</vt:i4>
      </vt:variant>
      <vt:variant>
        <vt:lpwstr/>
      </vt:variant>
      <vt:variant>
        <vt:lpwstr>_Toc280869761</vt:lpwstr>
      </vt:variant>
      <vt:variant>
        <vt:i4>1572915</vt:i4>
      </vt:variant>
      <vt:variant>
        <vt:i4>2</vt:i4>
      </vt:variant>
      <vt:variant>
        <vt:i4>0</vt:i4>
      </vt:variant>
      <vt:variant>
        <vt:i4>5</vt:i4>
      </vt:variant>
      <vt:variant>
        <vt:lpwstr/>
      </vt:variant>
      <vt:variant>
        <vt:lpwstr>_Toc280869760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xperien</dc:title>
  <dc:creator>C5100068</dc:creator>
  <cp:lastModifiedBy>Shwartz, Ifat</cp:lastModifiedBy>
  <cp:revision>7</cp:revision>
  <cp:lastPrinted>2008-05-28T07:31:00Z</cp:lastPrinted>
  <dcterms:created xsi:type="dcterms:W3CDTF">2014-03-07T19:08:00Z</dcterms:created>
  <dcterms:modified xsi:type="dcterms:W3CDTF">2014-03-10T07:13:00Z</dcterms:modified>
</cp:coreProperties>
</file>